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BC790" w14:textId="647F55EB" w:rsidR="00F51570" w:rsidRPr="00B56F4E" w:rsidRDefault="00F51570" w:rsidP="00B56F4E">
      <w:pPr>
        <w:ind w:firstLine="480"/>
      </w:pPr>
      <w:r w:rsidRPr="00F51570">
        <w:rPr>
          <w:noProof/>
        </w:rPr>
        <w:drawing>
          <wp:inline distT="0" distB="0" distL="0" distR="0" wp14:anchorId="5D316B25" wp14:editId="4652D9BE">
            <wp:extent cx="5759450" cy="86086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8608695"/>
                    </a:xfrm>
                    <a:prstGeom prst="rect">
                      <a:avLst/>
                    </a:prstGeom>
                    <a:noFill/>
                    <a:ln>
                      <a:noFill/>
                    </a:ln>
                  </pic:spPr>
                </pic:pic>
              </a:graphicData>
            </a:graphic>
          </wp:inline>
        </w:drawing>
      </w:r>
    </w:p>
    <w:p w14:paraId="7F8757B2" w14:textId="77777777" w:rsidR="000C455B" w:rsidRDefault="000C455B" w:rsidP="00E33DAD">
      <w:pPr>
        <w:pStyle w:val="TOC1"/>
        <w:sectPr w:rsidR="000C455B" w:rsidSect="008A10B4">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992" w:gutter="0"/>
          <w:cols w:space="425"/>
          <w:docGrid w:type="lines" w:linePitch="326"/>
        </w:sectPr>
        <w:pPrChange w:id="3" w:author="科 雷" w:date="2019-05-20T19:29:00Z">
          <w:pPr>
            <w:pStyle w:val="TOC1"/>
            <w:tabs>
              <w:tab w:val="right" w:leader="dot" w:pos="9060"/>
            </w:tabs>
            <w:ind w:firstLineChars="0" w:firstLine="420"/>
            <w:jc w:val="center"/>
          </w:pPr>
        </w:pPrChange>
      </w:pPr>
    </w:p>
    <w:p w14:paraId="7431C6B8" w14:textId="77777777" w:rsidR="002B3AA7" w:rsidRDefault="002B3AA7" w:rsidP="00E33DAD">
      <w:pPr>
        <w:pStyle w:val="TOC1"/>
        <w:sectPr w:rsidR="002B3AA7" w:rsidSect="008A10B4">
          <w:pgSz w:w="11906" w:h="16838"/>
          <w:pgMar w:top="1418" w:right="1418" w:bottom="1418" w:left="1418" w:header="851" w:footer="992" w:gutter="0"/>
          <w:cols w:space="425"/>
          <w:docGrid w:type="lines" w:linePitch="326"/>
        </w:sectPr>
        <w:pPrChange w:id="4" w:author="科 雷" w:date="2019-05-20T19:29:00Z">
          <w:pPr>
            <w:pStyle w:val="TOC1"/>
            <w:tabs>
              <w:tab w:val="right" w:leader="dot" w:pos="9060"/>
            </w:tabs>
            <w:ind w:firstLineChars="0" w:firstLine="420"/>
            <w:jc w:val="center"/>
          </w:pPr>
        </w:pPrChange>
      </w:pPr>
    </w:p>
    <w:p w14:paraId="6920B78C" w14:textId="77777777" w:rsidR="000C5B9D" w:rsidRDefault="000C5B9D" w:rsidP="000C5B9D">
      <w:pPr>
        <w:ind w:firstLine="602"/>
        <w:jc w:val="center"/>
        <w:rPr>
          <w:ins w:id="5" w:author="rjxy" w:date="2019-05-19T21:02:00Z"/>
        </w:rPr>
      </w:pPr>
      <w:ins w:id="6" w:author="rjxy" w:date="2019-05-19T21:02:00Z">
        <w:r>
          <w:rPr>
            <w:rFonts w:hint="eastAsia"/>
            <w:b/>
            <w:bCs/>
            <w:sz w:val="30"/>
            <w:szCs w:val="30"/>
          </w:rPr>
          <w:lastRenderedPageBreak/>
          <w:t>存在的一些问题：</w:t>
        </w:r>
      </w:ins>
    </w:p>
    <w:p w14:paraId="272E7397" w14:textId="77777777" w:rsidR="000C5B9D" w:rsidRDefault="000C5B9D" w:rsidP="000C5B9D">
      <w:pPr>
        <w:ind w:firstLine="480"/>
        <w:rPr>
          <w:ins w:id="7" w:author="rjxy" w:date="2019-05-19T21:02:00Z"/>
        </w:rPr>
      </w:pPr>
      <w:ins w:id="8" w:author="rjxy" w:date="2019-05-19T21:02:00Z">
        <w:r>
          <w:rPr>
            <w:rFonts w:hint="eastAsia"/>
          </w:rPr>
          <w:t>1、文中的字、词、句、标点符号问题非常多，有语句不通、错别字的地方也很多，需要反复通读全文，反复检查与修改。</w:t>
        </w:r>
      </w:ins>
    </w:p>
    <w:p w14:paraId="08ABB33A" w14:textId="455B7B40" w:rsidR="000C5B9D" w:rsidRDefault="000C5B9D" w:rsidP="000C5B9D">
      <w:pPr>
        <w:ind w:firstLine="480"/>
        <w:rPr>
          <w:ins w:id="9" w:author="rjxy" w:date="2019-05-19T21:02:00Z"/>
        </w:rPr>
      </w:pPr>
      <w:ins w:id="10" w:author="rjxy" w:date="2019-05-19T21:02:00Z">
        <w:r>
          <w:rPr>
            <w:rFonts w:hint="eastAsia"/>
          </w:rPr>
          <w:t>2、图形的文字与图形要协调，图中文字比正文字体小一号，图形的大小要合适，结构紧凑，图形设计要求美观。</w:t>
        </w:r>
      </w:ins>
    </w:p>
    <w:p w14:paraId="77ECCAB5" w14:textId="0BBC773A" w:rsidR="000C5B9D" w:rsidRDefault="000C5B9D" w:rsidP="000C5B9D">
      <w:pPr>
        <w:ind w:firstLine="480"/>
        <w:rPr>
          <w:ins w:id="11" w:author="rjxy" w:date="2019-05-19T21:02:00Z"/>
        </w:rPr>
      </w:pPr>
      <w:ins w:id="12" w:author="rjxy" w:date="2019-05-19T21:03:00Z">
        <w:r>
          <w:rPr>
            <w:rFonts w:hint="eastAsia"/>
          </w:rPr>
          <w:t>3</w:t>
        </w:r>
      </w:ins>
      <w:ins w:id="13" w:author="rjxy" w:date="2019-05-19T21:02:00Z">
        <w:r>
          <w:rPr>
            <w:rFonts w:hint="eastAsia"/>
          </w:rPr>
          <w:t>、所有图形、表都应在文中有表述，如，**图如图**所示，**表如表**所示，这样才便于读者阅读。每一章的图、表的序号不能混乱，要按顺序编号。你要对全部图与表检查修改。</w:t>
        </w:r>
      </w:ins>
    </w:p>
    <w:p w14:paraId="52298241" w14:textId="449BD820" w:rsidR="000C5B9D" w:rsidRDefault="000C5B9D" w:rsidP="000C5B9D">
      <w:pPr>
        <w:ind w:firstLine="480"/>
        <w:rPr>
          <w:ins w:id="14" w:author="rjxy" w:date="2019-05-19T21:02:00Z"/>
        </w:rPr>
      </w:pPr>
      <w:ins w:id="15" w:author="rjxy" w:date="2019-05-19T21:03:00Z">
        <w:r>
          <w:rPr>
            <w:rFonts w:hint="eastAsia"/>
          </w:rPr>
          <w:t>4</w:t>
        </w:r>
      </w:ins>
      <w:ins w:id="16" w:author="rjxy" w:date="2019-05-19T21:02:00Z">
        <w:r>
          <w:rPr>
            <w:rFonts w:hint="eastAsia"/>
          </w:rPr>
          <w:t>、你的所有表的设计都有些问题，请你参照学院论文模板修改。</w:t>
        </w:r>
      </w:ins>
    </w:p>
    <w:p w14:paraId="1D76E53C" w14:textId="7C6C57B4" w:rsidR="000C5B9D" w:rsidRDefault="000C5B9D" w:rsidP="000C5B9D">
      <w:pPr>
        <w:ind w:firstLine="480"/>
        <w:rPr>
          <w:ins w:id="17" w:author="rjxy" w:date="2019-05-19T21:03:00Z"/>
        </w:rPr>
      </w:pPr>
      <w:ins w:id="18" w:author="rjxy" w:date="2019-05-19T21:03:00Z">
        <w:r>
          <w:rPr>
            <w:rFonts w:hint="eastAsia"/>
          </w:rPr>
          <w:t>5</w:t>
        </w:r>
      </w:ins>
      <w:ins w:id="19" w:author="rjxy" w:date="2019-05-19T21:02:00Z">
        <w:r>
          <w:rPr>
            <w:rFonts w:hint="eastAsia"/>
          </w:rPr>
          <w:t>、封面不能有页眉</w:t>
        </w:r>
      </w:ins>
      <w:ins w:id="20" w:author="rjxy" w:date="2019-05-19T21:05:00Z">
        <w:r w:rsidR="000C7C04">
          <w:rPr>
            <w:rFonts w:hint="eastAsia"/>
          </w:rPr>
          <w:t>，封面很多下画线很随意。</w:t>
        </w:r>
      </w:ins>
    </w:p>
    <w:p w14:paraId="07DFA05F" w14:textId="057764CC" w:rsidR="000C5B9D" w:rsidRDefault="000C5B9D" w:rsidP="000C5B9D">
      <w:pPr>
        <w:ind w:firstLine="480"/>
        <w:rPr>
          <w:ins w:id="21" w:author="rjxy" w:date="2019-05-19T21:02:00Z"/>
        </w:rPr>
      </w:pPr>
      <w:ins w:id="22" w:author="rjxy" w:date="2019-05-19T21:03:00Z">
        <w:r>
          <w:rPr>
            <w:rFonts w:hint="eastAsia"/>
          </w:rPr>
          <w:t>6</w:t>
        </w:r>
      </w:ins>
      <w:ins w:id="23" w:author="rjxy" w:date="2019-05-19T21:05:00Z">
        <w:r w:rsidR="000C7C04">
          <w:rPr>
            <w:rFonts w:hint="eastAsia"/>
          </w:rPr>
          <w:t>、</w:t>
        </w:r>
      </w:ins>
      <w:ins w:id="24" w:author="rjxy" w:date="2019-05-19T21:03:00Z">
        <w:r>
          <w:rPr>
            <w:rFonts w:hint="eastAsia"/>
          </w:rPr>
          <w:t>参考文献模式问题很多。</w:t>
        </w:r>
      </w:ins>
    </w:p>
    <w:p w14:paraId="2ED2D421" w14:textId="1DC5894F" w:rsidR="000C5B9D" w:rsidRDefault="000C5B9D" w:rsidP="00E33DAD">
      <w:pPr>
        <w:pStyle w:val="TOC1"/>
      </w:pPr>
      <w:ins w:id="25" w:author="rjxy" w:date="2019-05-19T21:04:00Z">
        <w:r>
          <w:rPr>
            <w:rFonts w:hint="eastAsia"/>
          </w:rPr>
          <w:t>7</w:t>
        </w:r>
      </w:ins>
      <w:ins w:id="26" w:author="rjxy" w:date="2019-05-19T21:02:00Z">
        <w:r>
          <w:rPr>
            <w:rFonts w:hint="eastAsia"/>
          </w:rPr>
          <w:t>、其它的问题见文中有批注。</w:t>
        </w:r>
      </w:ins>
    </w:p>
    <w:p w14:paraId="3E315B64" w14:textId="77777777" w:rsidR="00931F71" w:rsidRPr="00931F71" w:rsidRDefault="00931F71" w:rsidP="00931F71">
      <w:pPr>
        <w:ind w:firstLine="480"/>
        <w:rPr>
          <w:ins w:id="27" w:author="rjxy" w:date="2019-05-19T21:02:00Z"/>
          <w:rFonts w:hint="eastAsia"/>
        </w:rPr>
      </w:pPr>
    </w:p>
    <w:p w14:paraId="1B0C622C" w14:textId="781BE1AC" w:rsidR="00856FDC" w:rsidRPr="00085622" w:rsidRDefault="00F53D5D" w:rsidP="00931F71">
      <w:pPr>
        <w:pStyle w:val="TOC1"/>
        <w:ind w:firstLineChars="1100" w:firstLine="3975"/>
        <w:rPr>
          <w:ins w:id="28" w:author="科 雷" w:date="2019-05-20T17:28:00Z"/>
          <w:rFonts w:ascii="黑体" w:eastAsia="黑体"/>
          <w:b/>
          <w:bCs/>
          <w:noProof/>
          <w:sz w:val="36"/>
          <w:szCs w:val="36"/>
        </w:rPr>
        <w:pPrChange w:id="29" w:author="科 雷" w:date="2019-05-20T19:29:00Z">
          <w:pPr>
            <w:pStyle w:val="TOC1"/>
            <w:tabs>
              <w:tab w:val="right" w:leader="dot" w:pos="9060"/>
            </w:tabs>
            <w:ind w:firstLineChars="0" w:firstLine="420"/>
            <w:jc w:val="center"/>
          </w:pPr>
        </w:pPrChange>
      </w:pPr>
      <w:commentRangeStart w:id="30"/>
      <w:r>
        <w:rPr>
          <w:rFonts w:ascii="黑体" w:eastAsia="黑体" w:hint="eastAsia"/>
          <w:b/>
          <w:bCs/>
          <w:sz w:val="36"/>
          <w:szCs w:val="36"/>
        </w:rPr>
        <w:t>目</w:t>
      </w:r>
      <w:r w:rsidR="00931F71">
        <w:rPr>
          <w:rFonts w:ascii="黑体" w:eastAsia="黑体" w:hint="eastAsia"/>
          <w:b/>
          <w:bCs/>
          <w:sz w:val="36"/>
          <w:szCs w:val="36"/>
        </w:rPr>
        <w:t xml:space="preserve"> </w:t>
      </w:r>
      <w:r>
        <w:rPr>
          <w:rFonts w:ascii="黑体" w:eastAsia="黑体" w:hint="eastAsia"/>
          <w:b/>
          <w:bCs/>
          <w:sz w:val="36"/>
          <w:szCs w:val="36"/>
        </w:rPr>
        <w:t>录</w:t>
      </w:r>
      <w:commentRangeEnd w:id="30"/>
      <w:r w:rsidR="00171C23">
        <w:rPr>
          <w:rStyle w:val="af1"/>
        </w:rPr>
        <w:commentReference w:id="30"/>
      </w:r>
      <w:r w:rsidR="00A9566E">
        <w:rPr>
          <w:rFonts w:ascii="黑体" w:eastAsia="黑体"/>
          <w:b/>
          <w:bCs/>
          <w:sz w:val="36"/>
          <w:szCs w:val="36"/>
        </w:rPr>
        <w:fldChar w:fldCharType="begin"/>
      </w:r>
      <w:r w:rsidR="00A9566E">
        <w:rPr>
          <w:rFonts w:ascii="黑体" w:eastAsia="黑体"/>
          <w:b/>
          <w:bCs/>
          <w:sz w:val="36"/>
          <w:szCs w:val="36"/>
        </w:rPr>
        <w:instrText xml:space="preserve"> TOC \o "1-2" \h \z \u </w:instrText>
      </w:r>
      <w:r w:rsidR="00A9566E">
        <w:rPr>
          <w:rFonts w:ascii="黑体" w:eastAsia="黑体"/>
          <w:b/>
          <w:bCs/>
          <w:sz w:val="36"/>
          <w:szCs w:val="36"/>
        </w:rPr>
        <w:fldChar w:fldCharType="separate"/>
      </w:r>
    </w:p>
    <w:p w14:paraId="451EF92B" w14:textId="7F32A30E" w:rsidR="00856FDC" w:rsidRDefault="00856FDC" w:rsidP="00E33DAD">
      <w:pPr>
        <w:pStyle w:val="TOC1"/>
        <w:rPr>
          <w:ins w:id="31" w:author="科 雷" w:date="2019-05-20T17:28:00Z"/>
          <w:rFonts w:asciiTheme="minorHAnsi" w:eastAsiaTheme="minorEastAsia" w:hAnsiTheme="minorHAnsi" w:cstheme="minorBidi"/>
          <w:noProof/>
          <w:sz w:val="21"/>
          <w:szCs w:val="22"/>
        </w:rPr>
        <w:pPrChange w:id="32" w:author="科 雷" w:date="2019-05-20T19:29:00Z">
          <w:pPr>
            <w:pStyle w:val="TOC1"/>
            <w:tabs>
              <w:tab w:val="right" w:leader="dot" w:pos="9060"/>
            </w:tabs>
            <w:ind w:firstLine="480"/>
          </w:pPr>
        </w:pPrChange>
      </w:pPr>
      <w:ins w:id="33" w:author="科 雷" w:date="2019-05-20T17:28:00Z">
        <w:r w:rsidRPr="00A14486">
          <w:rPr>
            <w:rStyle w:val="ab"/>
            <w:noProof/>
          </w:rPr>
          <w:fldChar w:fldCharType="begin"/>
        </w:r>
        <w:r w:rsidRPr="00A14486">
          <w:rPr>
            <w:rStyle w:val="ab"/>
            <w:noProof/>
          </w:rPr>
          <w:instrText xml:space="preserve"> </w:instrText>
        </w:r>
        <w:r>
          <w:rPr>
            <w:noProof/>
          </w:rPr>
          <w:instrText>HYPERLINK \l "_Toc9265698"</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摘  要</w:t>
        </w:r>
        <w:r>
          <w:rPr>
            <w:noProof/>
            <w:webHidden/>
          </w:rPr>
          <w:tab/>
        </w:r>
        <w:r>
          <w:rPr>
            <w:noProof/>
            <w:webHidden/>
          </w:rPr>
          <w:fldChar w:fldCharType="begin"/>
        </w:r>
        <w:r>
          <w:rPr>
            <w:noProof/>
            <w:webHidden/>
          </w:rPr>
          <w:instrText xml:space="preserve"> PAGEREF _Toc9265698 \h </w:instrText>
        </w:r>
        <w:r>
          <w:rPr>
            <w:noProof/>
            <w:webHidden/>
          </w:rPr>
        </w:r>
      </w:ins>
      <w:r>
        <w:rPr>
          <w:noProof/>
          <w:webHidden/>
        </w:rPr>
        <w:fldChar w:fldCharType="separate"/>
      </w:r>
      <w:ins w:id="34" w:author="科 雷" w:date="2019-05-20T19:29:00Z">
        <w:r w:rsidR="00E33DAD">
          <w:rPr>
            <w:noProof/>
            <w:webHidden/>
          </w:rPr>
          <w:t>I</w:t>
        </w:r>
      </w:ins>
      <w:ins w:id="35" w:author="科 雷" w:date="2019-05-20T17:28:00Z">
        <w:r>
          <w:rPr>
            <w:noProof/>
            <w:webHidden/>
          </w:rPr>
          <w:fldChar w:fldCharType="end"/>
        </w:r>
        <w:r w:rsidRPr="00A14486">
          <w:rPr>
            <w:rStyle w:val="ab"/>
            <w:noProof/>
          </w:rPr>
          <w:fldChar w:fldCharType="end"/>
        </w:r>
      </w:ins>
    </w:p>
    <w:p w14:paraId="5049AF87" w14:textId="0D12253C" w:rsidR="00856FDC" w:rsidRDefault="00856FDC" w:rsidP="00E33DAD">
      <w:pPr>
        <w:pStyle w:val="TOC1"/>
        <w:rPr>
          <w:ins w:id="36" w:author="科 雷" w:date="2019-05-20T17:28:00Z"/>
          <w:rFonts w:asciiTheme="minorHAnsi" w:eastAsiaTheme="minorEastAsia" w:hAnsiTheme="minorHAnsi" w:cstheme="minorBidi"/>
          <w:noProof/>
          <w:sz w:val="21"/>
          <w:szCs w:val="22"/>
        </w:rPr>
        <w:pPrChange w:id="37" w:author="科 雷" w:date="2019-05-20T19:29:00Z">
          <w:pPr>
            <w:pStyle w:val="TOC1"/>
            <w:tabs>
              <w:tab w:val="right" w:leader="dot" w:pos="9060"/>
            </w:tabs>
            <w:ind w:firstLine="480"/>
          </w:pPr>
        </w:pPrChange>
      </w:pPr>
      <w:ins w:id="38" w:author="科 雷" w:date="2019-05-20T17:28:00Z">
        <w:r w:rsidRPr="00A14486">
          <w:rPr>
            <w:rStyle w:val="ab"/>
            <w:noProof/>
          </w:rPr>
          <w:fldChar w:fldCharType="begin"/>
        </w:r>
        <w:r w:rsidRPr="00A14486">
          <w:rPr>
            <w:rStyle w:val="ab"/>
            <w:noProof/>
          </w:rPr>
          <w:instrText xml:space="preserve"> </w:instrText>
        </w:r>
        <w:r>
          <w:rPr>
            <w:noProof/>
          </w:rPr>
          <w:instrText>HYPERLINK \l "_Toc9265699"</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Times New Roman" w:eastAsia="黑体" w:hAnsi="Times New Roman"/>
            <w:noProof/>
          </w:rPr>
          <w:t>Abstract</w:t>
        </w:r>
        <w:r>
          <w:rPr>
            <w:noProof/>
            <w:webHidden/>
          </w:rPr>
          <w:tab/>
        </w:r>
        <w:r>
          <w:rPr>
            <w:noProof/>
            <w:webHidden/>
          </w:rPr>
          <w:fldChar w:fldCharType="begin"/>
        </w:r>
        <w:r>
          <w:rPr>
            <w:noProof/>
            <w:webHidden/>
          </w:rPr>
          <w:instrText xml:space="preserve"> PAGEREF _Toc9265699 \h </w:instrText>
        </w:r>
        <w:r>
          <w:rPr>
            <w:noProof/>
            <w:webHidden/>
          </w:rPr>
        </w:r>
      </w:ins>
      <w:r>
        <w:rPr>
          <w:noProof/>
          <w:webHidden/>
        </w:rPr>
        <w:fldChar w:fldCharType="separate"/>
      </w:r>
      <w:ins w:id="39" w:author="科 雷" w:date="2019-05-20T19:29:00Z">
        <w:r w:rsidR="00E33DAD">
          <w:rPr>
            <w:noProof/>
            <w:webHidden/>
          </w:rPr>
          <w:t>II</w:t>
        </w:r>
      </w:ins>
      <w:ins w:id="40" w:author="科 雷" w:date="2019-05-20T17:28:00Z">
        <w:r>
          <w:rPr>
            <w:noProof/>
            <w:webHidden/>
          </w:rPr>
          <w:fldChar w:fldCharType="end"/>
        </w:r>
        <w:r w:rsidRPr="00A14486">
          <w:rPr>
            <w:rStyle w:val="ab"/>
            <w:noProof/>
          </w:rPr>
          <w:fldChar w:fldCharType="end"/>
        </w:r>
      </w:ins>
    </w:p>
    <w:p w14:paraId="35DF9DC5" w14:textId="6E220559" w:rsidR="00856FDC" w:rsidRDefault="00856FDC" w:rsidP="00E33DAD">
      <w:pPr>
        <w:pStyle w:val="TOC1"/>
        <w:rPr>
          <w:ins w:id="41" w:author="科 雷" w:date="2019-05-20T17:28:00Z"/>
          <w:rFonts w:asciiTheme="minorHAnsi" w:eastAsiaTheme="minorEastAsia" w:hAnsiTheme="minorHAnsi" w:cstheme="minorBidi"/>
          <w:noProof/>
          <w:sz w:val="21"/>
          <w:szCs w:val="22"/>
        </w:rPr>
        <w:pPrChange w:id="42" w:author="科 雷" w:date="2019-05-20T19:29:00Z">
          <w:pPr>
            <w:pStyle w:val="TOC1"/>
            <w:tabs>
              <w:tab w:val="right" w:leader="dot" w:pos="9060"/>
            </w:tabs>
            <w:ind w:firstLine="480"/>
          </w:pPr>
        </w:pPrChange>
      </w:pPr>
      <w:ins w:id="43" w:author="科 雷" w:date="2019-05-20T17:28:00Z">
        <w:r w:rsidRPr="00A14486">
          <w:rPr>
            <w:rStyle w:val="ab"/>
            <w:noProof/>
          </w:rPr>
          <w:fldChar w:fldCharType="begin"/>
        </w:r>
        <w:r w:rsidRPr="00A14486">
          <w:rPr>
            <w:rStyle w:val="ab"/>
            <w:noProof/>
          </w:rPr>
          <w:instrText xml:space="preserve"> </w:instrText>
        </w:r>
        <w:r>
          <w:rPr>
            <w:noProof/>
          </w:rPr>
          <w:instrText>HYPERLINK \l "_Toc9265700"</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第1章  前  言</w:t>
        </w:r>
        <w:r>
          <w:rPr>
            <w:noProof/>
            <w:webHidden/>
          </w:rPr>
          <w:tab/>
        </w:r>
        <w:r>
          <w:rPr>
            <w:noProof/>
            <w:webHidden/>
          </w:rPr>
          <w:fldChar w:fldCharType="begin"/>
        </w:r>
        <w:r>
          <w:rPr>
            <w:noProof/>
            <w:webHidden/>
          </w:rPr>
          <w:instrText xml:space="preserve"> PAGEREF _Toc9265700 \h </w:instrText>
        </w:r>
        <w:r>
          <w:rPr>
            <w:noProof/>
            <w:webHidden/>
          </w:rPr>
        </w:r>
      </w:ins>
      <w:r>
        <w:rPr>
          <w:noProof/>
          <w:webHidden/>
        </w:rPr>
        <w:fldChar w:fldCharType="separate"/>
      </w:r>
      <w:ins w:id="44" w:author="科 雷" w:date="2019-05-20T19:29:00Z">
        <w:r w:rsidR="00E33DAD">
          <w:rPr>
            <w:noProof/>
            <w:webHidden/>
          </w:rPr>
          <w:t>1</w:t>
        </w:r>
      </w:ins>
      <w:ins w:id="45" w:author="科 雷" w:date="2019-05-20T17:28:00Z">
        <w:r>
          <w:rPr>
            <w:noProof/>
            <w:webHidden/>
          </w:rPr>
          <w:fldChar w:fldCharType="end"/>
        </w:r>
        <w:r w:rsidRPr="00A14486">
          <w:rPr>
            <w:rStyle w:val="ab"/>
            <w:noProof/>
          </w:rPr>
          <w:fldChar w:fldCharType="end"/>
        </w:r>
      </w:ins>
    </w:p>
    <w:p w14:paraId="5EB44C3B" w14:textId="2D22AD00" w:rsidR="00856FDC" w:rsidRDefault="00856FDC" w:rsidP="00814E12">
      <w:pPr>
        <w:pStyle w:val="TOC2"/>
        <w:rPr>
          <w:ins w:id="46" w:author="科 雷" w:date="2019-05-20T17:28:00Z"/>
          <w:rFonts w:asciiTheme="minorHAnsi" w:eastAsiaTheme="minorEastAsia" w:hAnsiTheme="minorHAnsi" w:cstheme="minorBidi"/>
          <w:noProof/>
          <w:sz w:val="21"/>
          <w:szCs w:val="22"/>
        </w:rPr>
        <w:pPrChange w:id="47" w:author="科 雷" w:date="2019-05-20T19:30:00Z">
          <w:pPr>
            <w:pStyle w:val="TOC2"/>
            <w:tabs>
              <w:tab w:val="left" w:pos="1680"/>
              <w:tab w:val="right" w:leader="dot" w:pos="9060"/>
            </w:tabs>
            <w:ind w:left="480" w:firstLine="480"/>
          </w:pPr>
        </w:pPrChange>
      </w:pPr>
      <w:ins w:id="48" w:author="科 雷" w:date="2019-05-20T17:28:00Z">
        <w:r w:rsidRPr="00A14486">
          <w:rPr>
            <w:rStyle w:val="ab"/>
            <w:noProof/>
          </w:rPr>
          <w:fldChar w:fldCharType="begin"/>
        </w:r>
        <w:r w:rsidRPr="00A14486">
          <w:rPr>
            <w:rStyle w:val="ab"/>
            <w:noProof/>
          </w:rPr>
          <w:instrText xml:space="preserve"> </w:instrText>
        </w:r>
        <w:r>
          <w:rPr>
            <w:noProof/>
          </w:rPr>
          <w:instrText>HYPERLINK \l "_Toc9265701"</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hAnsi="黑体" w:cs="黑体"/>
            <w:bCs/>
            <w:noProof/>
          </w:rPr>
          <w:t>1.1</w:t>
        </w:r>
        <w:r>
          <w:rPr>
            <w:rFonts w:asciiTheme="minorHAnsi" w:eastAsiaTheme="minorEastAsia" w:hAnsiTheme="minorHAnsi" w:cstheme="minorBidi"/>
            <w:noProof/>
            <w:sz w:val="21"/>
            <w:szCs w:val="22"/>
          </w:rPr>
          <w:tab/>
        </w:r>
        <w:r w:rsidRPr="00A14486">
          <w:rPr>
            <w:rStyle w:val="ab"/>
            <w:rFonts w:ascii="黑体" w:eastAsia="黑体" w:hAnsi="黑体" w:cs="黑体"/>
            <w:bCs/>
            <w:noProof/>
          </w:rPr>
          <w:t>项目的背景和意义</w:t>
        </w:r>
        <w:r>
          <w:rPr>
            <w:noProof/>
            <w:webHidden/>
          </w:rPr>
          <w:tab/>
        </w:r>
        <w:r>
          <w:rPr>
            <w:noProof/>
            <w:webHidden/>
          </w:rPr>
          <w:fldChar w:fldCharType="begin"/>
        </w:r>
        <w:r>
          <w:rPr>
            <w:noProof/>
            <w:webHidden/>
          </w:rPr>
          <w:instrText xml:space="preserve"> PAGEREF _Toc9265701 \h </w:instrText>
        </w:r>
        <w:r>
          <w:rPr>
            <w:noProof/>
            <w:webHidden/>
          </w:rPr>
        </w:r>
      </w:ins>
      <w:r>
        <w:rPr>
          <w:noProof/>
          <w:webHidden/>
        </w:rPr>
        <w:fldChar w:fldCharType="separate"/>
      </w:r>
      <w:ins w:id="49" w:author="科 雷" w:date="2019-05-20T19:29:00Z">
        <w:r w:rsidR="00E33DAD">
          <w:rPr>
            <w:noProof/>
            <w:webHidden/>
          </w:rPr>
          <w:t>1</w:t>
        </w:r>
      </w:ins>
      <w:ins w:id="50" w:author="科 雷" w:date="2019-05-20T17:28:00Z">
        <w:r>
          <w:rPr>
            <w:noProof/>
            <w:webHidden/>
          </w:rPr>
          <w:fldChar w:fldCharType="end"/>
        </w:r>
        <w:r w:rsidRPr="00A14486">
          <w:rPr>
            <w:rStyle w:val="ab"/>
            <w:noProof/>
          </w:rPr>
          <w:fldChar w:fldCharType="end"/>
        </w:r>
      </w:ins>
    </w:p>
    <w:p w14:paraId="45DD6014" w14:textId="702C7FE0" w:rsidR="00856FDC" w:rsidRDefault="00856FDC" w:rsidP="00814E12">
      <w:pPr>
        <w:pStyle w:val="TOC2"/>
        <w:rPr>
          <w:ins w:id="51" w:author="科 雷" w:date="2019-05-20T17:28:00Z"/>
          <w:rFonts w:asciiTheme="minorHAnsi" w:eastAsiaTheme="minorEastAsia" w:hAnsiTheme="minorHAnsi" w:cstheme="minorBidi"/>
          <w:noProof/>
          <w:sz w:val="21"/>
          <w:szCs w:val="22"/>
        </w:rPr>
        <w:pPrChange w:id="52" w:author="科 雷" w:date="2019-05-20T19:30:00Z">
          <w:pPr>
            <w:pStyle w:val="TOC2"/>
            <w:tabs>
              <w:tab w:val="left" w:pos="1680"/>
              <w:tab w:val="right" w:leader="dot" w:pos="9060"/>
            </w:tabs>
            <w:ind w:left="480" w:firstLine="480"/>
          </w:pPr>
        </w:pPrChange>
      </w:pPr>
      <w:ins w:id="53" w:author="科 雷" w:date="2019-05-20T17:28:00Z">
        <w:r w:rsidRPr="00A14486">
          <w:rPr>
            <w:rStyle w:val="ab"/>
            <w:noProof/>
          </w:rPr>
          <w:fldChar w:fldCharType="begin"/>
        </w:r>
        <w:r w:rsidRPr="00A14486">
          <w:rPr>
            <w:rStyle w:val="ab"/>
            <w:noProof/>
          </w:rPr>
          <w:instrText xml:space="preserve"> </w:instrText>
        </w:r>
        <w:r>
          <w:rPr>
            <w:noProof/>
          </w:rPr>
          <w:instrText>HYPERLINK \l "_Toc9265702"</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hAnsi="黑体" w:cs="黑体"/>
            <w:bCs/>
            <w:noProof/>
          </w:rPr>
          <w:t>1.2</w:t>
        </w:r>
        <w:r>
          <w:rPr>
            <w:rFonts w:asciiTheme="minorHAnsi" w:eastAsiaTheme="minorEastAsia" w:hAnsiTheme="minorHAnsi" w:cstheme="minorBidi"/>
            <w:noProof/>
            <w:sz w:val="21"/>
            <w:szCs w:val="22"/>
          </w:rPr>
          <w:tab/>
        </w:r>
        <w:r w:rsidRPr="00A14486">
          <w:rPr>
            <w:rStyle w:val="ab"/>
            <w:rFonts w:ascii="黑体" w:eastAsia="黑体" w:hAnsi="黑体" w:cs="黑体"/>
            <w:bCs/>
            <w:noProof/>
          </w:rPr>
          <w:t>研究开发现状分析</w:t>
        </w:r>
        <w:r>
          <w:rPr>
            <w:noProof/>
            <w:webHidden/>
          </w:rPr>
          <w:tab/>
        </w:r>
        <w:r>
          <w:rPr>
            <w:noProof/>
            <w:webHidden/>
          </w:rPr>
          <w:fldChar w:fldCharType="begin"/>
        </w:r>
        <w:r>
          <w:rPr>
            <w:noProof/>
            <w:webHidden/>
          </w:rPr>
          <w:instrText xml:space="preserve"> PAGEREF _Toc9265702 \h </w:instrText>
        </w:r>
        <w:r>
          <w:rPr>
            <w:noProof/>
            <w:webHidden/>
          </w:rPr>
        </w:r>
      </w:ins>
      <w:r>
        <w:rPr>
          <w:noProof/>
          <w:webHidden/>
        </w:rPr>
        <w:fldChar w:fldCharType="separate"/>
      </w:r>
      <w:ins w:id="54" w:author="科 雷" w:date="2019-05-20T19:29:00Z">
        <w:r w:rsidR="00E33DAD">
          <w:rPr>
            <w:noProof/>
            <w:webHidden/>
          </w:rPr>
          <w:t>1</w:t>
        </w:r>
      </w:ins>
      <w:ins w:id="55" w:author="科 雷" w:date="2019-05-20T17:28:00Z">
        <w:r>
          <w:rPr>
            <w:noProof/>
            <w:webHidden/>
          </w:rPr>
          <w:fldChar w:fldCharType="end"/>
        </w:r>
        <w:r w:rsidRPr="00A14486">
          <w:rPr>
            <w:rStyle w:val="ab"/>
            <w:noProof/>
          </w:rPr>
          <w:fldChar w:fldCharType="end"/>
        </w:r>
      </w:ins>
    </w:p>
    <w:p w14:paraId="58BBC7A4" w14:textId="1015DCA9" w:rsidR="00856FDC" w:rsidRDefault="00856FDC" w:rsidP="00814E12">
      <w:pPr>
        <w:pStyle w:val="TOC2"/>
        <w:rPr>
          <w:ins w:id="56" w:author="科 雷" w:date="2019-05-20T17:28:00Z"/>
          <w:rFonts w:asciiTheme="minorHAnsi" w:eastAsiaTheme="minorEastAsia" w:hAnsiTheme="minorHAnsi" w:cstheme="minorBidi"/>
          <w:noProof/>
          <w:sz w:val="21"/>
          <w:szCs w:val="22"/>
        </w:rPr>
        <w:pPrChange w:id="57" w:author="科 雷" w:date="2019-05-20T19:30:00Z">
          <w:pPr>
            <w:pStyle w:val="TOC2"/>
            <w:tabs>
              <w:tab w:val="left" w:pos="1680"/>
              <w:tab w:val="right" w:leader="dot" w:pos="9060"/>
            </w:tabs>
            <w:ind w:left="480" w:firstLine="480"/>
          </w:pPr>
        </w:pPrChange>
      </w:pPr>
      <w:ins w:id="58" w:author="科 雷" w:date="2019-05-20T17:28:00Z">
        <w:r w:rsidRPr="00A14486">
          <w:rPr>
            <w:rStyle w:val="ab"/>
            <w:noProof/>
          </w:rPr>
          <w:fldChar w:fldCharType="begin"/>
        </w:r>
        <w:r w:rsidRPr="00A14486">
          <w:rPr>
            <w:rStyle w:val="ab"/>
            <w:noProof/>
          </w:rPr>
          <w:instrText xml:space="preserve"> </w:instrText>
        </w:r>
        <w:r>
          <w:rPr>
            <w:noProof/>
          </w:rPr>
          <w:instrText>HYPERLINK \l "_Toc9265703"</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hAnsi="黑体" w:cs="黑体"/>
            <w:bCs/>
            <w:noProof/>
          </w:rPr>
          <w:t>1.3</w:t>
        </w:r>
        <w:r>
          <w:rPr>
            <w:rFonts w:asciiTheme="minorHAnsi" w:eastAsiaTheme="minorEastAsia" w:hAnsiTheme="minorHAnsi" w:cstheme="minorBidi"/>
            <w:noProof/>
            <w:sz w:val="21"/>
            <w:szCs w:val="22"/>
          </w:rPr>
          <w:tab/>
        </w:r>
        <w:r w:rsidRPr="00A14486">
          <w:rPr>
            <w:rStyle w:val="ab"/>
            <w:rFonts w:ascii="黑体" w:eastAsia="黑体" w:hAnsi="黑体" w:cs="黑体"/>
            <w:bCs/>
            <w:noProof/>
          </w:rPr>
          <w:t>研究目标及范围</w:t>
        </w:r>
        <w:r>
          <w:rPr>
            <w:noProof/>
            <w:webHidden/>
          </w:rPr>
          <w:tab/>
        </w:r>
        <w:r>
          <w:rPr>
            <w:noProof/>
            <w:webHidden/>
          </w:rPr>
          <w:fldChar w:fldCharType="begin"/>
        </w:r>
        <w:r>
          <w:rPr>
            <w:noProof/>
            <w:webHidden/>
          </w:rPr>
          <w:instrText xml:space="preserve"> PAGEREF _Toc9265703 \h </w:instrText>
        </w:r>
        <w:r>
          <w:rPr>
            <w:noProof/>
            <w:webHidden/>
          </w:rPr>
        </w:r>
      </w:ins>
      <w:r>
        <w:rPr>
          <w:noProof/>
          <w:webHidden/>
        </w:rPr>
        <w:fldChar w:fldCharType="separate"/>
      </w:r>
      <w:ins w:id="59" w:author="科 雷" w:date="2019-05-20T19:29:00Z">
        <w:r w:rsidR="00E33DAD">
          <w:rPr>
            <w:noProof/>
            <w:webHidden/>
          </w:rPr>
          <w:t>1</w:t>
        </w:r>
      </w:ins>
      <w:ins w:id="60" w:author="科 雷" w:date="2019-05-20T17:28:00Z">
        <w:r>
          <w:rPr>
            <w:noProof/>
            <w:webHidden/>
          </w:rPr>
          <w:fldChar w:fldCharType="end"/>
        </w:r>
        <w:r w:rsidRPr="00A14486">
          <w:rPr>
            <w:rStyle w:val="ab"/>
            <w:noProof/>
          </w:rPr>
          <w:fldChar w:fldCharType="end"/>
        </w:r>
      </w:ins>
    </w:p>
    <w:p w14:paraId="36E6B964" w14:textId="051C2AD3" w:rsidR="00856FDC" w:rsidRDefault="00856FDC" w:rsidP="00814E12">
      <w:pPr>
        <w:pStyle w:val="TOC2"/>
        <w:rPr>
          <w:ins w:id="61" w:author="科 雷" w:date="2019-05-20T17:28:00Z"/>
          <w:rFonts w:asciiTheme="minorHAnsi" w:eastAsiaTheme="minorEastAsia" w:hAnsiTheme="minorHAnsi" w:cstheme="minorBidi"/>
          <w:noProof/>
          <w:sz w:val="21"/>
          <w:szCs w:val="22"/>
        </w:rPr>
        <w:pPrChange w:id="62" w:author="科 雷" w:date="2019-05-20T19:30:00Z">
          <w:pPr>
            <w:pStyle w:val="TOC2"/>
            <w:tabs>
              <w:tab w:val="left" w:pos="1680"/>
              <w:tab w:val="right" w:leader="dot" w:pos="9060"/>
            </w:tabs>
            <w:ind w:left="480" w:firstLine="480"/>
          </w:pPr>
        </w:pPrChange>
      </w:pPr>
      <w:ins w:id="63" w:author="科 雷" w:date="2019-05-20T17:28:00Z">
        <w:r w:rsidRPr="00A14486">
          <w:rPr>
            <w:rStyle w:val="ab"/>
            <w:noProof/>
          </w:rPr>
          <w:fldChar w:fldCharType="begin"/>
        </w:r>
        <w:r w:rsidRPr="00A14486">
          <w:rPr>
            <w:rStyle w:val="ab"/>
            <w:noProof/>
          </w:rPr>
          <w:instrText xml:space="preserve"> </w:instrText>
        </w:r>
        <w:r>
          <w:rPr>
            <w:noProof/>
          </w:rPr>
          <w:instrText>HYPERLINK \l "_Toc9265704"</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hAnsi="黑体" w:cs="黑体"/>
            <w:bCs/>
            <w:noProof/>
          </w:rPr>
          <w:t>1.4</w:t>
        </w:r>
        <w:r>
          <w:rPr>
            <w:rFonts w:asciiTheme="minorHAnsi" w:eastAsiaTheme="minorEastAsia" w:hAnsiTheme="minorHAnsi" w:cstheme="minorBidi"/>
            <w:noProof/>
            <w:sz w:val="21"/>
            <w:szCs w:val="22"/>
          </w:rPr>
          <w:tab/>
        </w:r>
        <w:r w:rsidRPr="00A14486">
          <w:rPr>
            <w:rStyle w:val="ab"/>
            <w:rFonts w:ascii="黑体" w:eastAsia="黑体" w:hAnsi="黑体" w:cs="黑体"/>
            <w:bCs/>
            <w:noProof/>
          </w:rPr>
          <w:t>论文结构简介</w:t>
        </w:r>
        <w:r>
          <w:rPr>
            <w:noProof/>
            <w:webHidden/>
          </w:rPr>
          <w:tab/>
        </w:r>
        <w:r>
          <w:rPr>
            <w:noProof/>
            <w:webHidden/>
          </w:rPr>
          <w:fldChar w:fldCharType="begin"/>
        </w:r>
        <w:r>
          <w:rPr>
            <w:noProof/>
            <w:webHidden/>
          </w:rPr>
          <w:instrText xml:space="preserve"> PAGEREF _Toc9265704 \h </w:instrText>
        </w:r>
        <w:r>
          <w:rPr>
            <w:noProof/>
            <w:webHidden/>
          </w:rPr>
        </w:r>
      </w:ins>
      <w:r>
        <w:rPr>
          <w:noProof/>
          <w:webHidden/>
        </w:rPr>
        <w:fldChar w:fldCharType="separate"/>
      </w:r>
      <w:ins w:id="64" w:author="科 雷" w:date="2019-05-20T19:29:00Z">
        <w:r w:rsidR="00E33DAD">
          <w:rPr>
            <w:noProof/>
            <w:webHidden/>
          </w:rPr>
          <w:t>2</w:t>
        </w:r>
      </w:ins>
      <w:ins w:id="65" w:author="科 雷" w:date="2019-05-20T17:28:00Z">
        <w:r>
          <w:rPr>
            <w:noProof/>
            <w:webHidden/>
          </w:rPr>
          <w:fldChar w:fldCharType="end"/>
        </w:r>
        <w:r w:rsidRPr="00A14486">
          <w:rPr>
            <w:rStyle w:val="ab"/>
            <w:noProof/>
          </w:rPr>
          <w:fldChar w:fldCharType="end"/>
        </w:r>
      </w:ins>
    </w:p>
    <w:p w14:paraId="4C6310DC" w14:textId="34E92B78" w:rsidR="00856FDC" w:rsidRDefault="00856FDC" w:rsidP="00E33DAD">
      <w:pPr>
        <w:pStyle w:val="TOC1"/>
        <w:rPr>
          <w:ins w:id="66" w:author="科 雷" w:date="2019-05-20T17:28:00Z"/>
          <w:rFonts w:asciiTheme="minorHAnsi" w:eastAsiaTheme="minorEastAsia" w:hAnsiTheme="minorHAnsi" w:cstheme="minorBidi"/>
          <w:noProof/>
          <w:sz w:val="21"/>
          <w:szCs w:val="22"/>
        </w:rPr>
        <w:pPrChange w:id="67" w:author="科 雷" w:date="2019-05-20T19:29:00Z">
          <w:pPr>
            <w:pStyle w:val="TOC1"/>
            <w:tabs>
              <w:tab w:val="right" w:leader="dot" w:pos="9060"/>
            </w:tabs>
            <w:ind w:firstLine="480"/>
          </w:pPr>
        </w:pPrChange>
      </w:pPr>
      <w:ins w:id="68" w:author="科 雷" w:date="2019-05-20T17:28:00Z">
        <w:r w:rsidRPr="00A14486">
          <w:rPr>
            <w:rStyle w:val="ab"/>
            <w:noProof/>
          </w:rPr>
          <w:fldChar w:fldCharType="begin"/>
        </w:r>
        <w:r w:rsidRPr="00A14486">
          <w:rPr>
            <w:rStyle w:val="ab"/>
            <w:noProof/>
          </w:rPr>
          <w:instrText xml:space="preserve"> </w:instrText>
        </w:r>
        <w:r>
          <w:rPr>
            <w:noProof/>
          </w:rPr>
          <w:instrText>HYPERLINK \l "_Toc9265705"</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第2章  技术与原理</w:t>
        </w:r>
        <w:r>
          <w:rPr>
            <w:noProof/>
            <w:webHidden/>
          </w:rPr>
          <w:tab/>
        </w:r>
        <w:r>
          <w:rPr>
            <w:noProof/>
            <w:webHidden/>
          </w:rPr>
          <w:fldChar w:fldCharType="begin"/>
        </w:r>
        <w:r>
          <w:rPr>
            <w:noProof/>
            <w:webHidden/>
          </w:rPr>
          <w:instrText xml:space="preserve"> PAGEREF _Toc9265705 \h </w:instrText>
        </w:r>
        <w:r>
          <w:rPr>
            <w:noProof/>
            <w:webHidden/>
          </w:rPr>
        </w:r>
      </w:ins>
      <w:r>
        <w:rPr>
          <w:noProof/>
          <w:webHidden/>
        </w:rPr>
        <w:fldChar w:fldCharType="separate"/>
      </w:r>
      <w:ins w:id="69" w:author="科 雷" w:date="2019-05-20T19:29:00Z">
        <w:r w:rsidR="00E33DAD">
          <w:rPr>
            <w:noProof/>
            <w:webHidden/>
          </w:rPr>
          <w:t>3</w:t>
        </w:r>
      </w:ins>
      <w:ins w:id="70" w:author="科 雷" w:date="2019-05-20T17:28:00Z">
        <w:r>
          <w:rPr>
            <w:noProof/>
            <w:webHidden/>
          </w:rPr>
          <w:fldChar w:fldCharType="end"/>
        </w:r>
        <w:r w:rsidRPr="00A14486">
          <w:rPr>
            <w:rStyle w:val="ab"/>
            <w:noProof/>
          </w:rPr>
          <w:fldChar w:fldCharType="end"/>
        </w:r>
      </w:ins>
    </w:p>
    <w:p w14:paraId="0F8AB878" w14:textId="4B483473" w:rsidR="00856FDC" w:rsidRDefault="00856FDC" w:rsidP="00814E12">
      <w:pPr>
        <w:pStyle w:val="TOC2"/>
        <w:rPr>
          <w:ins w:id="71" w:author="科 雷" w:date="2019-05-20T17:28:00Z"/>
          <w:rFonts w:asciiTheme="minorHAnsi" w:eastAsiaTheme="minorEastAsia" w:hAnsiTheme="minorHAnsi" w:cstheme="minorBidi"/>
          <w:noProof/>
          <w:sz w:val="21"/>
          <w:szCs w:val="22"/>
        </w:rPr>
        <w:pPrChange w:id="72" w:author="科 雷" w:date="2019-05-20T19:30:00Z">
          <w:pPr>
            <w:pStyle w:val="TOC2"/>
            <w:tabs>
              <w:tab w:val="right" w:leader="dot" w:pos="9060"/>
            </w:tabs>
            <w:ind w:left="480" w:firstLine="480"/>
          </w:pPr>
        </w:pPrChange>
      </w:pPr>
      <w:ins w:id="73" w:author="科 雷" w:date="2019-05-20T17:28:00Z">
        <w:r w:rsidRPr="00A14486">
          <w:rPr>
            <w:rStyle w:val="ab"/>
            <w:noProof/>
          </w:rPr>
          <w:fldChar w:fldCharType="begin"/>
        </w:r>
        <w:r w:rsidRPr="00A14486">
          <w:rPr>
            <w:rStyle w:val="ab"/>
            <w:noProof/>
          </w:rPr>
          <w:instrText xml:space="preserve"> </w:instrText>
        </w:r>
        <w:r>
          <w:rPr>
            <w:noProof/>
          </w:rPr>
          <w:instrText>HYPERLINK \l "_Toc9265706"</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2.1 系统开发技术</w:t>
        </w:r>
        <w:r>
          <w:rPr>
            <w:noProof/>
            <w:webHidden/>
          </w:rPr>
          <w:tab/>
        </w:r>
        <w:r>
          <w:rPr>
            <w:noProof/>
            <w:webHidden/>
          </w:rPr>
          <w:fldChar w:fldCharType="begin"/>
        </w:r>
        <w:r>
          <w:rPr>
            <w:noProof/>
            <w:webHidden/>
          </w:rPr>
          <w:instrText xml:space="preserve"> PAGEREF _Toc9265706 \h </w:instrText>
        </w:r>
        <w:r>
          <w:rPr>
            <w:noProof/>
            <w:webHidden/>
          </w:rPr>
        </w:r>
      </w:ins>
      <w:r>
        <w:rPr>
          <w:noProof/>
          <w:webHidden/>
        </w:rPr>
        <w:fldChar w:fldCharType="separate"/>
      </w:r>
      <w:ins w:id="74" w:author="科 雷" w:date="2019-05-20T19:29:00Z">
        <w:r w:rsidR="00E33DAD">
          <w:rPr>
            <w:noProof/>
            <w:webHidden/>
          </w:rPr>
          <w:t>3</w:t>
        </w:r>
      </w:ins>
      <w:ins w:id="75" w:author="科 雷" w:date="2019-05-20T17:28:00Z">
        <w:r>
          <w:rPr>
            <w:noProof/>
            <w:webHidden/>
          </w:rPr>
          <w:fldChar w:fldCharType="end"/>
        </w:r>
        <w:r w:rsidRPr="00A14486">
          <w:rPr>
            <w:rStyle w:val="ab"/>
            <w:noProof/>
          </w:rPr>
          <w:fldChar w:fldCharType="end"/>
        </w:r>
      </w:ins>
    </w:p>
    <w:p w14:paraId="57D38053" w14:textId="201D0CE7" w:rsidR="00856FDC" w:rsidRDefault="00856FDC" w:rsidP="00814E12">
      <w:pPr>
        <w:pStyle w:val="TOC2"/>
        <w:rPr>
          <w:ins w:id="76" w:author="科 雷" w:date="2019-05-20T17:28:00Z"/>
          <w:rFonts w:asciiTheme="minorHAnsi" w:eastAsiaTheme="minorEastAsia" w:hAnsiTheme="minorHAnsi" w:cstheme="minorBidi"/>
          <w:noProof/>
          <w:sz w:val="21"/>
          <w:szCs w:val="22"/>
        </w:rPr>
        <w:pPrChange w:id="77" w:author="科 雷" w:date="2019-05-20T19:30:00Z">
          <w:pPr>
            <w:pStyle w:val="TOC2"/>
            <w:tabs>
              <w:tab w:val="right" w:leader="dot" w:pos="9060"/>
            </w:tabs>
            <w:ind w:left="480" w:firstLine="480"/>
          </w:pPr>
        </w:pPrChange>
      </w:pPr>
      <w:ins w:id="78" w:author="科 雷" w:date="2019-05-20T17:28:00Z">
        <w:r w:rsidRPr="00A14486">
          <w:rPr>
            <w:rStyle w:val="ab"/>
            <w:noProof/>
          </w:rPr>
          <w:fldChar w:fldCharType="begin"/>
        </w:r>
        <w:r w:rsidRPr="00A14486">
          <w:rPr>
            <w:rStyle w:val="ab"/>
            <w:noProof/>
          </w:rPr>
          <w:instrText xml:space="preserve"> </w:instrText>
        </w:r>
        <w:r>
          <w:rPr>
            <w:noProof/>
          </w:rPr>
          <w:instrText>HYPERLINK \l "_Toc9265707"</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2.2 系统开发工具介绍</w:t>
        </w:r>
        <w:r>
          <w:rPr>
            <w:noProof/>
            <w:webHidden/>
          </w:rPr>
          <w:tab/>
        </w:r>
        <w:r>
          <w:rPr>
            <w:noProof/>
            <w:webHidden/>
          </w:rPr>
          <w:fldChar w:fldCharType="begin"/>
        </w:r>
        <w:r>
          <w:rPr>
            <w:noProof/>
            <w:webHidden/>
          </w:rPr>
          <w:instrText xml:space="preserve"> PAGEREF _Toc9265707 \h </w:instrText>
        </w:r>
        <w:r>
          <w:rPr>
            <w:noProof/>
            <w:webHidden/>
          </w:rPr>
        </w:r>
      </w:ins>
      <w:r>
        <w:rPr>
          <w:noProof/>
          <w:webHidden/>
        </w:rPr>
        <w:fldChar w:fldCharType="separate"/>
      </w:r>
      <w:ins w:id="79" w:author="科 雷" w:date="2019-05-20T19:29:00Z">
        <w:r w:rsidR="00E33DAD">
          <w:rPr>
            <w:noProof/>
            <w:webHidden/>
          </w:rPr>
          <w:t>4</w:t>
        </w:r>
      </w:ins>
      <w:ins w:id="80" w:author="科 雷" w:date="2019-05-20T17:28:00Z">
        <w:r>
          <w:rPr>
            <w:noProof/>
            <w:webHidden/>
          </w:rPr>
          <w:fldChar w:fldCharType="end"/>
        </w:r>
        <w:r w:rsidRPr="00A14486">
          <w:rPr>
            <w:rStyle w:val="ab"/>
            <w:noProof/>
          </w:rPr>
          <w:fldChar w:fldCharType="end"/>
        </w:r>
      </w:ins>
    </w:p>
    <w:p w14:paraId="67EEDAD9" w14:textId="218364C2" w:rsidR="00856FDC" w:rsidRDefault="00856FDC" w:rsidP="00E33DAD">
      <w:pPr>
        <w:pStyle w:val="TOC1"/>
        <w:rPr>
          <w:ins w:id="81" w:author="科 雷" w:date="2019-05-20T17:28:00Z"/>
          <w:rFonts w:asciiTheme="minorHAnsi" w:eastAsiaTheme="minorEastAsia" w:hAnsiTheme="minorHAnsi" w:cstheme="minorBidi"/>
          <w:noProof/>
          <w:sz w:val="21"/>
          <w:szCs w:val="22"/>
        </w:rPr>
        <w:pPrChange w:id="82" w:author="科 雷" w:date="2019-05-20T19:29:00Z">
          <w:pPr>
            <w:pStyle w:val="TOC1"/>
            <w:tabs>
              <w:tab w:val="right" w:leader="dot" w:pos="9060"/>
            </w:tabs>
            <w:ind w:firstLine="480"/>
          </w:pPr>
        </w:pPrChange>
      </w:pPr>
      <w:ins w:id="83" w:author="科 雷" w:date="2019-05-20T17:28:00Z">
        <w:r w:rsidRPr="00A14486">
          <w:rPr>
            <w:rStyle w:val="ab"/>
            <w:noProof/>
          </w:rPr>
          <w:fldChar w:fldCharType="begin"/>
        </w:r>
        <w:r w:rsidRPr="00A14486">
          <w:rPr>
            <w:rStyle w:val="ab"/>
            <w:noProof/>
          </w:rPr>
          <w:instrText xml:space="preserve"> </w:instrText>
        </w:r>
        <w:r>
          <w:rPr>
            <w:noProof/>
          </w:rPr>
          <w:instrText>HYPERLINK \l "_Toc9265708"</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第3章  需求建模</w:t>
        </w:r>
        <w:r>
          <w:rPr>
            <w:noProof/>
            <w:webHidden/>
          </w:rPr>
          <w:tab/>
        </w:r>
        <w:r>
          <w:rPr>
            <w:noProof/>
            <w:webHidden/>
          </w:rPr>
          <w:fldChar w:fldCharType="begin"/>
        </w:r>
        <w:r>
          <w:rPr>
            <w:noProof/>
            <w:webHidden/>
          </w:rPr>
          <w:instrText xml:space="preserve"> PAGEREF _Toc9265708 \h </w:instrText>
        </w:r>
        <w:r>
          <w:rPr>
            <w:noProof/>
            <w:webHidden/>
          </w:rPr>
        </w:r>
      </w:ins>
      <w:r>
        <w:rPr>
          <w:noProof/>
          <w:webHidden/>
        </w:rPr>
        <w:fldChar w:fldCharType="separate"/>
      </w:r>
      <w:ins w:id="84" w:author="科 雷" w:date="2019-05-20T19:29:00Z">
        <w:r w:rsidR="00E33DAD">
          <w:rPr>
            <w:noProof/>
            <w:webHidden/>
          </w:rPr>
          <w:t>6</w:t>
        </w:r>
      </w:ins>
      <w:ins w:id="85" w:author="科 雷" w:date="2019-05-20T17:28:00Z">
        <w:r>
          <w:rPr>
            <w:noProof/>
            <w:webHidden/>
          </w:rPr>
          <w:fldChar w:fldCharType="end"/>
        </w:r>
        <w:r w:rsidRPr="00A14486">
          <w:rPr>
            <w:rStyle w:val="ab"/>
            <w:noProof/>
          </w:rPr>
          <w:fldChar w:fldCharType="end"/>
        </w:r>
      </w:ins>
    </w:p>
    <w:p w14:paraId="514EA9D9" w14:textId="1B14E63E" w:rsidR="00856FDC" w:rsidRDefault="00856FDC" w:rsidP="00814E12">
      <w:pPr>
        <w:pStyle w:val="TOC2"/>
        <w:rPr>
          <w:ins w:id="86" w:author="科 雷" w:date="2019-05-20T17:28:00Z"/>
          <w:rFonts w:asciiTheme="minorHAnsi" w:eastAsiaTheme="minorEastAsia" w:hAnsiTheme="minorHAnsi" w:cstheme="minorBidi"/>
          <w:noProof/>
          <w:sz w:val="21"/>
          <w:szCs w:val="22"/>
        </w:rPr>
        <w:pPrChange w:id="87" w:author="科 雷" w:date="2019-05-20T19:30:00Z">
          <w:pPr>
            <w:pStyle w:val="TOC2"/>
            <w:tabs>
              <w:tab w:val="right" w:leader="dot" w:pos="9060"/>
            </w:tabs>
            <w:ind w:left="480" w:firstLine="480"/>
          </w:pPr>
        </w:pPrChange>
      </w:pPr>
      <w:ins w:id="88" w:author="科 雷" w:date="2019-05-20T17:28:00Z">
        <w:r w:rsidRPr="00A14486">
          <w:rPr>
            <w:rStyle w:val="ab"/>
            <w:noProof/>
          </w:rPr>
          <w:fldChar w:fldCharType="begin"/>
        </w:r>
        <w:r w:rsidRPr="00A14486">
          <w:rPr>
            <w:rStyle w:val="ab"/>
            <w:noProof/>
          </w:rPr>
          <w:instrText xml:space="preserve"> </w:instrText>
        </w:r>
        <w:r>
          <w:rPr>
            <w:noProof/>
          </w:rPr>
          <w:instrText>HYPERLINK \l "_Toc9265709"</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3.1 系统可行性分析</w:t>
        </w:r>
        <w:r>
          <w:rPr>
            <w:noProof/>
            <w:webHidden/>
          </w:rPr>
          <w:tab/>
        </w:r>
        <w:r>
          <w:rPr>
            <w:noProof/>
            <w:webHidden/>
          </w:rPr>
          <w:fldChar w:fldCharType="begin"/>
        </w:r>
        <w:r>
          <w:rPr>
            <w:noProof/>
            <w:webHidden/>
          </w:rPr>
          <w:instrText xml:space="preserve"> PAGEREF _Toc9265709 \h </w:instrText>
        </w:r>
        <w:r>
          <w:rPr>
            <w:noProof/>
            <w:webHidden/>
          </w:rPr>
        </w:r>
      </w:ins>
      <w:r>
        <w:rPr>
          <w:noProof/>
          <w:webHidden/>
        </w:rPr>
        <w:fldChar w:fldCharType="separate"/>
      </w:r>
      <w:ins w:id="89" w:author="科 雷" w:date="2019-05-20T19:29:00Z">
        <w:r w:rsidR="00E33DAD">
          <w:rPr>
            <w:noProof/>
            <w:webHidden/>
          </w:rPr>
          <w:t>6</w:t>
        </w:r>
      </w:ins>
      <w:ins w:id="90" w:author="科 雷" w:date="2019-05-20T17:28:00Z">
        <w:r>
          <w:rPr>
            <w:noProof/>
            <w:webHidden/>
          </w:rPr>
          <w:fldChar w:fldCharType="end"/>
        </w:r>
        <w:r w:rsidRPr="00A14486">
          <w:rPr>
            <w:rStyle w:val="ab"/>
            <w:noProof/>
          </w:rPr>
          <w:fldChar w:fldCharType="end"/>
        </w:r>
      </w:ins>
    </w:p>
    <w:p w14:paraId="51D6BCB4" w14:textId="059AB823" w:rsidR="00856FDC" w:rsidRDefault="00856FDC" w:rsidP="00814E12">
      <w:pPr>
        <w:pStyle w:val="TOC2"/>
        <w:rPr>
          <w:ins w:id="91" w:author="科 雷" w:date="2019-05-20T17:28:00Z"/>
          <w:rFonts w:asciiTheme="minorHAnsi" w:eastAsiaTheme="minorEastAsia" w:hAnsiTheme="minorHAnsi" w:cstheme="minorBidi"/>
          <w:noProof/>
          <w:sz w:val="21"/>
          <w:szCs w:val="22"/>
        </w:rPr>
        <w:pPrChange w:id="92" w:author="科 雷" w:date="2019-05-20T19:30:00Z">
          <w:pPr>
            <w:pStyle w:val="TOC2"/>
            <w:tabs>
              <w:tab w:val="right" w:leader="dot" w:pos="9060"/>
            </w:tabs>
            <w:ind w:left="480" w:firstLine="480"/>
          </w:pPr>
        </w:pPrChange>
      </w:pPr>
      <w:ins w:id="93" w:author="科 雷" w:date="2019-05-20T17:28:00Z">
        <w:r w:rsidRPr="00A14486">
          <w:rPr>
            <w:rStyle w:val="ab"/>
            <w:noProof/>
          </w:rPr>
          <w:fldChar w:fldCharType="begin"/>
        </w:r>
        <w:r w:rsidRPr="00A14486">
          <w:rPr>
            <w:rStyle w:val="ab"/>
            <w:noProof/>
          </w:rPr>
          <w:instrText xml:space="preserve"> </w:instrText>
        </w:r>
        <w:r>
          <w:rPr>
            <w:noProof/>
          </w:rPr>
          <w:instrText>HYPERLINK \l "_Toc9265710"</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3.2 系统需求分析</w:t>
        </w:r>
        <w:r>
          <w:rPr>
            <w:noProof/>
            <w:webHidden/>
          </w:rPr>
          <w:tab/>
        </w:r>
        <w:r>
          <w:rPr>
            <w:noProof/>
            <w:webHidden/>
          </w:rPr>
          <w:fldChar w:fldCharType="begin"/>
        </w:r>
        <w:r>
          <w:rPr>
            <w:noProof/>
            <w:webHidden/>
          </w:rPr>
          <w:instrText xml:space="preserve"> PAGEREF _Toc9265710 \h </w:instrText>
        </w:r>
        <w:r>
          <w:rPr>
            <w:noProof/>
            <w:webHidden/>
          </w:rPr>
        </w:r>
      </w:ins>
      <w:r>
        <w:rPr>
          <w:noProof/>
          <w:webHidden/>
        </w:rPr>
        <w:fldChar w:fldCharType="separate"/>
      </w:r>
      <w:ins w:id="94" w:author="科 雷" w:date="2019-05-20T19:29:00Z">
        <w:r w:rsidR="00E33DAD">
          <w:rPr>
            <w:noProof/>
            <w:webHidden/>
          </w:rPr>
          <w:t>6</w:t>
        </w:r>
      </w:ins>
      <w:ins w:id="95" w:author="科 雷" w:date="2019-05-20T17:28:00Z">
        <w:r>
          <w:rPr>
            <w:noProof/>
            <w:webHidden/>
          </w:rPr>
          <w:fldChar w:fldCharType="end"/>
        </w:r>
        <w:r w:rsidRPr="00A14486">
          <w:rPr>
            <w:rStyle w:val="ab"/>
            <w:noProof/>
          </w:rPr>
          <w:fldChar w:fldCharType="end"/>
        </w:r>
      </w:ins>
    </w:p>
    <w:p w14:paraId="36121B2F" w14:textId="000EAB8D" w:rsidR="00856FDC" w:rsidRDefault="00856FDC" w:rsidP="00814E12">
      <w:pPr>
        <w:pStyle w:val="TOC2"/>
        <w:rPr>
          <w:ins w:id="96" w:author="科 雷" w:date="2019-05-20T17:28:00Z"/>
          <w:rFonts w:asciiTheme="minorHAnsi" w:eastAsiaTheme="minorEastAsia" w:hAnsiTheme="minorHAnsi" w:cstheme="minorBidi"/>
          <w:noProof/>
          <w:sz w:val="21"/>
          <w:szCs w:val="22"/>
        </w:rPr>
        <w:pPrChange w:id="97" w:author="科 雷" w:date="2019-05-20T19:30:00Z">
          <w:pPr>
            <w:pStyle w:val="TOC2"/>
            <w:tabs>
              <w:tab w:val="right" w:leader="dot" w:pos="9060"/>
            </w:tabs>
            <w:ind w:left="480" w:firstLine="480"/>
          </w:pPr>
        </w:pPrChange>
      </w:pPr>
      <w:ins w:id="98" w:author="科 雷" w:date="2019-05-20T17:28:00Z">
        <w:r w:rsidRPr="00A14486">
          <w:rPr>
            <w:rStyle w:val="ab"/>
            <w:noProof/>
          </w:rPr>
          <w:fldChar w:fldCharType="begin"/>
        </w:r>
        <w:r w:rsidRPr="00A14486">
          <w:rPr>
            <w:rStyle w:val="ab"/>
            <w:noProof/>
          </w:rPr>
          <w:instrText xml:space="preserve"> </w:instrText>
        </w:r>
        <w:r>
          <w:rPr>
            <w:noProof/>
          </w:rPr>
          <w:instrText>HYPERLINK \l "_Toc9265711"</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3.3 系统角色定义</w:t>
        </w:r>
        <w:r>
          <w:rPr>
            <w:noProof/>
            <w:webHidden/>
          </w:rPr>
          <w:tab/>
        </w:r>
        <w:r>
          <w:rPr>
            <w:noProof/>
            <w:webHidden/>
          </w:rPr>
          <w:fldChar w:fldCharType="begin"/>
        </w:r>
        <w:r>
          <w:rPr>
            <w:noProof/>
            <w:webHidden/>
          </w:rPr>
          <w:instrText xml:space="preserve"> PAGEREF _Toc9265711 \h </w:instrText>
        </w:r>
        <w:r>
          <w:rPr>
            <w:noProof/>
            <w:webHidden/>
          </w:rPr>
        </w:r>
      </w:ins>
      <w:r>
        <w:rPr>
          <w:noProof/>
          <w:webHidden/>
        </w:rPr>
        <w:fldChar w:fldCharType="separate"/>
      </w:r>
      <w:ins w:id="99" w:author="科 雷" w:date="2019-05-20T19:29:00Z">
        <w:r w:rsidR="00E33DAD">
          <w:rPr>
            <w:noProof/>
            <w:webHidden/>
          </w:rPr>
          <w:t>14</w:t>
        </w:r>
      </w:ins>
      <w:ins w:id="100" w:author="科 雷" w:date="2019-05-20T17:28:00Z">
        <w:r>
          <w:rPr>
            <w:noProof/>
            <w:webHidden/>
          </w:rPr>
          <w:fldChar w:fldCharType="end"/>
        </w:r>
        <w:r w:rsidRPr="00A14486">
          <w:rPr>
            <w:rStyle w:val="ab"/>
            <w:noProof/>
          </w:rPr>
          <w:fldChar w:fldCharType="end"/>
        </w:r>
      </w:ins>
    </w:p>
    <w:p w14:paraId="6FA9B316" w14:textId="6E8AC445" w:rsidR="00856FDC" w:rsidRDefault="00856FDC" w:rsidP="00E33DAD">
      <w:pPr>
        <w:pStyle w:val="TOC1"/>
        <w:rPr>
          <w:ins w:id="101" w:author="科 雷" w:date="2019-05-20T17:28:00Z"/>
          <w:rFonts w:asciiTheme="minorHAnsi" w:eastAsiaTheme="minorEastAsia" w:hAnsiTheme="minorHAnsi" w:cstheme="minorBidi"/>
          <w:noProof/>
          <w:sz w:val="21"/>
          <w:szCs w:val="22"/>
        </w:rPr>
        <w:pPrChange w:id="102" w:author="科 雷" w:date="2019-05-20T19:29:00Z">
          <w:pPr>
            <w:pStyle w:val="TOC1"/>
            <w:tabs>
              <w:tab w:val="right" w:leader="dot" w:pos="9060"/>
            </w:tabs>
            <w:ind w:firstLine="480"/>
          </w:pPr>
        </w:pPrChange>
      </w:pPr>
      <w:ins w:id="103" w:author="科 雷" w:date="2019-05-20T17:28:00Z">
        <w:r w:rsidRPr="00A14486">
          <w:rPr>
            <w:rStyle w:val="ab"/>
            <w:noProof/>
          </w:rPr>
          <w:fldChar w:fldCharType="begin"/>
        </w:r>
        <w:r w:rsidRPr="00A14486">
          <w:rPr>
            <w:rStyle w:val="ab"/>
            <w:noProof/>
          </w:rPr>
          <w:instrText xml:space="preserve"> </w:instrText>
        </w:r>
        <w:r>
          <w:rPr>
            <w:noProof/>
          </w:rPr>
          <w:instrText>HYPERLINK \l "_Toc9265712"</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第4章  架构设计</w:t>
        </w:r>
        <w:r>
          <w:rPr>
            <w:noProof/>
            <w:webHidden/>
          </w:rPr>
          <w:tab/>
        </w:r>
        <w:r>
          <w:rPr>
            <w:noProof/>
            <w:webHidden/>
          </w:rPr>
          <w:fldChar w:fldCharType="begin"/>
        </w:r>
        <w:r>
          <w:rPr>
            <w:noProof/>
            <w:webHidden/>
          </w:rPr>
          <w:instrText xml:space="preserve"> PAGEREF _Toc9265712 \h </w:instrText>
        </w:r>
        <w:r>
          <w:rPr>
            <w:noProof/>
            <w:webHidden/>
          </w:rPr>
        </w:r>
      </w:ins>
      <w:r>
        <w:rPr>
          <w:noProof/>
          <w:webHidden/>
        </w:rPr>
        <w:fldChar w:fldCharType="separate"/>
      </w:r>
      <w:ins w:id="104" w:author="科 雷" w:date="2019-05-20T19:29:00Z">
        <w:r w:rsidR="00E33DAD">
          <w:rPr>
            <w:noProof/>
            <w:webHidden/>
          </w:rPr>
          <w:t>25</w:t>
        </w:r>
      </w:ins>
      <w:ins w:id="105" w:author="科 雷" w:date="2019-05-20T17:28:00Z">
        <w:r>
          <w:rPr>
            <w:noProof/>
            <w:webHidden/>
          </w:rPr>
          <w:fldChar w:fldCharType="end"/>
        </w:r>
        <w:r w:rsidRPr="00A14486">
          <w:rPr>
            <w:rStyle w:val="ab"/>
            <w:noProof/>
          </w:rPr>
          <w:fldChar w:fldCharType="end"/>
        </w:r>
      </w:ins>
    </w:p>
    <w:p w14:paraId="5C484B1A" w14:textId="61B9781B" w:rsidR="00856FDC" w:rsidRDefault="00856FDC" w:rsidP="00814E12">
      <w:pPr>
        <w:pStyle w:val="TOC2"/>
        <w:rPr>
          <w:ins w:id="106" w:author="科 雷" w:date="2019-05-20T17:28:00Z"/>
          <w:rFonts w:asciiTheme="minorHAnsi" w:eastAsiaTheme="minorEastAsia" w:hAnsiTheme="minorHAnsi" w:cstheme="minorBidi"/>
          <w:noProof/>
          <w:sz w:val="21"/>
          <w:szCs w:val="22"/>
        </w:rPr>
        <w:pPrChange w:id="107" w:author="科 雷" w:date="2019-05-20T19:30:00Z">
          <w:pPr>
            <w:pStyle w:val="TOC2"/>
            <w:tabs>
              <w:tab w:val="right" w:leader="dot" w:pos="9060"/>
            </w:tabs>
            <w:ind w:left="480" w:firstLine="480"/>
          </w:pPr>
        </w:pPrChange>
      </w:pPr>
      <w:ins w:id="108" w:author="科 雷" w:date="2019-05-20T17:28:00Z">
        <w:r w:rsidRPr="00A14486">
          <w:rPr>
            <w:rStyle w:val="ab"/>
            <w:noProof/>
          </w:rPr>
          <w:fldChar w:fldCharType="begin"/>
        </w:r>
        <w:r w:rsidRPr="00A14486">
          <w:rPr>
            <w:rStyle w:val="ab"/>
            <w:noProof/>
          </w:rPr>
          <w:instrText xml:space="preserve"> </w:instrText>
        </w:r>
        <w:r>
          <w:rPr>
            <w:noProof/>
          </w:rPr>
          <w:instrText>HYPERLINK \l "_Toc9265713"</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4.1系统类图</w:t>
        </w:r>
        <w:r>
          <w:rPr>
            <w:noProof/>
            <w:webHidden/>
          </w:rPr>
          <w:tab/>
        </w:r>
        <w:r>
          <w:rPr>
            <w:noProof/>
            <w:webHidden/>
          </w:rPr>
          <w:fldChar w:fldCharType="begin"/>
        </w:r>
        <w:r>
          <w:rPr>
            <w:noProof/>
            <w:webHidden/>
          </w:rPr>
          <w:instrText xml:space="preserve"> PAGEREF _Toc9265713 \h </w:instrText>
        </w:r>
        <w:r>
          <w:rPr>
            <w:noProof/>
            <w:webHidden/>
          </w:rPr>
        </w:r>
      </w:ins>
      <w:r>
        <w:rPr>
          <w:noProof/>
          <w:webHidden/>
        </w:rPr>
        <w:fldChar w:fldCharType="separate"/>
      </w:r>
      <w:ins w:id="109" w:author="科 雷" w:date="2019-05-20T19:29:00Z">
        <w:r w:rsidR="00E33DAD">
          <w:rPr>
            <w:noProof/>
            <w:webHidden/>
          </w:rPr>
          <w:t>25</w:t>
        </w:r>
      </w:ins>
      <w:ins w:id="110" w:author="科 雷" w:date="2019-05-20T17:28:00Z">
        <w:r>
          <w:rPr>
            <w:noProof/>
            <w:webHidden/>
          </w:rPr>
          <w:fldChar w:fldCharType="end"/>
        </w:r>
        <w:r w:rsidRPr="00A14486">
          <w:rPr>
            <w:rStyle w:val="ab"/>
            <w:noProof/>
          </w:rPr>
          <w:fldChar w:fldCharType="end"/>
        </w:r>
      </w:ins>
    </w:p>
    <w:p w14:paraId="5C7604E0" w14:textId="268BCC4B" w:rsidR="00856FDC" w:rsidRDefault="00856FDC" w:rsidP="00814E12">
      <w:pPr>
        <w:pStyle w:val="TOC2"/>
        <w:rPr>
          <w:ins w:id="111" w:author="科 雷" w:date="2019-05-20T17:28:00Z"/>
          <w:rFonts w:asciiTheme="minorHAnsi" w:eastAsiaTheme="minorEastAsia" w:hAnsiTheme="minorHAnsi" w:cstheme="minorBidi"/>
          <w:noProof/>
          <w:sz w:val="21"/>
          <w:szCs w:val="22"/>
        </w:rPr>
        <w:pPrChange w:id="112" w:author="科 雷" w:date="2019-05-20T19:30:00Z">
          <w:pPr>
            <w:pStyle w:val="TOC2"/>
            <w:tabs>
              <w:tab w:val="right" w:leader="dot" w:pos="9060"/>
            </w:tabs>
            <w:ind w:left="480" w:firstLine="480"/>
          </w:pPr>
        </w:pPrChange>
      </w:pPr>
      <w:ins w:id="113" w:author="科 雷" w:date="2019-05-20T17:28:00Z">
        <w:r w:rsidRPr="00A14486">
          <w:rPr>
            <w:rStyle w:val="ab"/>
            <w:noProof/>
          </w:rPr>
          <w:fldChar w:fldCharType="begin"/>
        </w:r>
        <w:r w:rsidRPr="00A14486">
          <w:rPr>
            <w:rStyle w:val="ab"/>
            <w:noProof/>
          </w:rPr>
          <w:instrText xml:space="preserve"> </w:instrText>
        </w:r>
        <w:r>
          <w:rPr>
            <w:noProof/>
          </w:rPr>
          <w:instrText>HYPERLINK \l "_Toc9265714"</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4.2 系统技术架构</w:t>
        </w:r>
        <w:r>
          <w:rPr>
            <w:noProof/>
            <w:webHidden/>
          </w:rPr>
          <w:tab/>
        </w:r>
        <w:r>
          <w:rPr>
            <w:noProof/>
            <w:webHidden/>
          </w:rPr>
          <w:fldChar w:fldCharType="begin"/>
        </w:r>
        <w:r>
          <w:rPr>
            <w:noProof/>
            <w:webHidden/>
          </w:rPr>
          <w:instrText xml:space="preserve"> PAGEREF _Toc9265714 \h </w:instrText>
        </w:r>
        <w:r>
          <w:rPr>
            <w:noProof/>
            <w:webHidden/>
          </w:rPr>
        </w:r>
      </w:ins>
      <w:r>
        <w:rPr>
          <w:noProof/>
          <w:webHidden/>
        </w:rPr>
        <w:fldChar w:fldCharType="separate"/>
      </w:r>
      <w:ins w:id="114" w:author="科 雷" w:date="2019-05-20T19:29:00Z">
        <w:r w:rsidR="00E33DAD">
          <w:rPr>
            <w:noProof/>
            <w:webHidden/>
          </w:rPr>
          <w:t>27</w:t>
        </w:r>
      </w:ins>
      <w:ins w:id="115" w:author="科 雷" w:date="2019-05-20T17:28:00Z">
        <w:r>
          <w:rPr>
            <w:noProof/>
            <w:webHidden/>
          </w:rPr>
          <w:fldChar w:fldCharType="end"/>
        </w:r>
        <w:r w:rsidRPr="00A14486">
          <w:rPr>
            <w:rStyle w:val="ab"/>
            <w:noProof/>
          </w:rPr>
          <w:fldChar w:fldCharType="end"/>
        </w:r>
      </w:ins>
    </w:p>
    <w:p w14:paraId="36A5FCD0" w14:textId="2F0D790B" w:rsidR="00856FDC" w:rsidRDefault="00856FDC" w:rsidP="00814E12">
      <w:pPr>
        <w:pStyle w:val="TOC2"/>
        <w:rPr>
          <w:ins w:id="116" w:author="科 雷" w:date="2019-05-20T17:28:00Z"/>
          <w:rFonts w:asciiTheme="minorHAnsi" w:eastAsiaTheme="minorEastAsia" w:hAnsiTheme="minorHAnsi" w:cstheme="minorBidi"/>
          <w:noProof/>
          <w:sz w:val="21"/>
          <w:szCs w:val="22"/>
        </w:rPr>
        <w:pPrChange w:id="117" w:author="科 雷" w:date="2019-05-20T19:30:00Z">
          <w:pPr>
            <w:pStyle w:val="TOC2"/>
            <w:tabs>
              <w:tab w:val="right" w:leader="dot" w:pos="9060"/>
            </w:tabs>
            <w:ind w:left="480" w:firstLine="480"/>
          </w:pPr>
        </w:pPrChange>
      </w:pPr>
      <w:ins w:id="118" w:author="科 雷" w:date="2019-05-20T17:28:00Z">
        <w:r w:rsidRPr="00A14486">
          <w:rPr>
            <w:rStyle w:val="ab"/>
            <w:noProof/>
          </w:rPr>
          <w:fldChar w:fldCharType="begin"/>
        </w:r>
        <w:r w:rsidRPr="00A14486">
          <w:rPr>
            <w:rStyle w:val="ab"/>
            <w:noProof/>
          </w:rPr>
          <w:instrText xml:space="preserve"> </w:instrText>
        </w:r>
        <w:r>
          <w:rPr>
            <w:noProof/>
          </w:rPr>
          <w:instrText>HYPERLINK \l "_Toc9265715"</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4.3系统功能结构图</w:t>
        </w:r>
        <w:r>
          <w:rPr>
            <w:noProof/>
            <w:webHidden/>
          </w:rPr>
          <w:tab/>
        </w:r>
        <w:r>
          <w:rPr>
            <w:noProof/>
            <w:webHidden/>
          </w:rPr>
          <w:fldChar w:fldCharType="begin"/>
        </w:r>
        <w:r>
          <w:rPr>
            <w:noProof/>
            <w:webHidden/>
          </w:rPr>
          <w:instrText xml:space="preserve"> PAGEREF _Toc9265715 \h </w:instrText>
        </w:r>
        <w:r>
          <w:rPr>
            <w:noProof/>
            <w:webHidden/>
          </w:rPr>
        </w:r>
      </w:ins>
      <w:r>
        <w:rPr>
          <w:noProof/>
          <w:webHidden/>
        </w:rPr>
        <w:fldChar w:fldCharType="separate"/>
      </w:r>
      <w:ins w:id="119" w:author="科 雷" w:date="2019-05-20T19:29:00Z">
        <w:r w:rsidR="00E33DAD">
          <w:rPr>
            <w:noProof/>
            <w:webHidden/>
          </w:rPr>
          <w:t>27</w:t>
        </w:r>
      </w:ins>
      <w:ins w:id="120" w:author="科 雷" w:date="2019-05-20T17:28:00Z">
        <w:r>
          <w:rPr>
            <w:noProof/>
            <w:webHidden/>
          </w:rPr>
          <w:fldChar w:fldCharType="end"/>
        </w:r>
        <w:r w:rsidRPr="00A14486">
          <w:rPr>
            <w:rStyle w:val="ab"/>
            <w:noProof/>
          </w:rPr>
          <w:fldChar w:fldCharType="end"/>
        </w:r>
      </w:ins>
    </w:p>
    <w:p w14:paraId="18E07F92" w14:textId="3E4B88E9" w:rsidR="00856FDC" w:rsidRDefault="00856FDC" w:rsidP="00814E12">
      <w:pPr>
        <w:pStyle w:val="TOC2"/>
        <w:rPr>
          <w:ins w:id="121" w:author="科 雷" w:date="2019-05-20T17:28:00Z"/>
          <w:rFonts w:asciiTheme="minorHAnsi" w:eastAsiaTheme="minorEastAsia" w:hAnsiTheme="minorHAnsi" w:cstheme="minorBidi"/>
          <w:noProof/>
          <w:sz w:val="21"/>
          <w:szCs w:val="22"/>
        </w:rPr>
        <w:pPrChange w:id="122" w:author="科 雷" w:date="2019-05-20T19:30:00Z">
          <w:pPr>
            <w:pStyle w:val="TOC2"/>
            <w:tabs>
              <w:tab w:val="right" w:leader="dot" w:pos="9060"/>
            </w:tabs>
            <w:ind w:left="480" w:firstLine="480"/>
          </w:pPr>
        </w:pPrChange>
      </w:pPr>
      <w:ins w:id="123" w:author="科 雷" w:date="2019-05-20T17:28:00Z">
        <w:r w:rsidRPr="00A14486">
          <w:rPr>
            <w:rStyle w:val="ab"/>
            <w:noProof/>
          </w:rPr>
          <w:fldChar w:fldCharType="begin"/>
        </w:r>
        <w:r w:rsidRPr="00A14486">
          <w:rPr>
            <w:rStyle w:val="ab"/>
            <w:noProof/>
          </w:rPr>
          <w:instrText xml:space="preserve"> </w:instrText>
        </w:r>
        <w:r>
          <w:rPr>
            <w:noProof/>
          </w:rPr>
          <w:instrText>HYPERLINK \l "_Toc9265716"</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4.4数据库设计</w:t>
        </w:r>
        <w:r>
          <w:rPr>
            <w:noProof/>
            <w:webHidden/>
          </w:rPr>
          <w:tab/>
        </w:r>
        <w:r>
          <w:rPr>
            <w:noProof/>
            <w:webHidden/>
          </w:rPr>
          <w:fldChar w:fldCharType="begin"/>
        </w:r>
        <w:r>
          <w:rPr>
            <w:noProof/>
            <w:webHidden/>
          </w:rPr>
          <w:instrText xml:space="preserve"> PAGEREF _Toc9265716 \h </w:instrText>
        </w:r>
        <w:r>
          <w:rPr>
            <w:noProof/>
            <w:webHidden/>
          </w:rPr>
        </w:r>
      </w:ins>
      <w:r>
        <w:rPr>
          <w:noProof/>
          <w:webHidden/>
        </w:rPr>
        <w:fldChar w:fldCharType="separate"/>
      </w:r>
      <w:ins w:id="124" w:author="科 雷" w:date="2019-05-20T19:29:00Z">
        <w:r w:rsidR="00E33DAD">
          <w:rPr>
            <w:noProof/>
            <w:webHidden/>
          </w:rPr>
          <w:t>29</w:t>
        </w:r>
      </w:ins>
      <w:ins w:id="125" w:author="科 雷" w:date="2019-05-20T17:28:00Z">
        <w:r>
          <w:rPr>
            <w:noProof/>
            <w:webHidden/>
          </w:rPr>
          <w:fldChar w:fldCharType="end"/>
        </w:r>
        <w:r w:rsidRPr="00A14486">
          <w:rPr>
            <w:rStyle w:val="ab"/>
            <w:noProof/>
          </w:rPr>
          <w:fldChar w:fldCharType="end"/>
        </w:r>
      </w:ins>
    </w:p>
    <w:p w14:paraId="778ACCDE" w14:textId="36308F44" w:rsidR="00856FDC" w:rsidRDefault="00856FDC" w:rsidP="00E33DAD">
      <w:pPr>
        <w:pStyle w:val="TOC1"/>
        <w:rPr>
          <w:ins w:id="126" w:author="科 雷" w:date="2019-05-20T17:28:00Z"/>
          <w:rFonts w:asciiTheme="minorHAnsi" w:eastAsiaTheme="minorEastAsia" w:hAnsiTheme="minorHAnsi" w:cstheme="minorBidi"/>
          <w:noProof/>
          <w:sz w:val="21"/>
          <w:szCs w:val="22"/>
        </w:rPr>
        <w:pPrChange w:id="127" w:author="科 雷" w:date="2019-05-20T19:29:00Z">
          <w:pPr>
            <w:pStyle w:val="TOC1"/>
            <w:tabs>
              <w:tab w:val="right" w:leader="dot" w:pos="9060"/>
            </w:tabs>
            <w:ind w:firstLine="480"/>
          </w:pPr>
        </w:pPrChange>
      </w:pPr>
      <w:ins w:id="128" w:author="科 雷" w:date="2019-05-20T17:28:00Z">
        <w:r w:rsidRPr="00A14486">
          <w:rPr>
            <w:rStyle w:val="ab"/>
            <w:noProof/>
          </w:rPr>
          <w:fldChar w:fldCharType="begin"/>
        </w:r>
        <w:r w:rsidRPr="00A14486">
          <w:rPr>
            <w:rStyle w:val="ab"/>
            <w:noProof/>
          </w:rPr>
          <w:instrText xml:space="preserve"> </w:instrText>
        </w:r>
        <w:r>
          <w:rPr>
            <w:noProof/>
          </w:rPr>
          <w:instrText>HYPERLINK \l "_Toc9265717"</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第5章 模块设计</w:t>
        </w:r>
        <w:r>
          <w:rPr>
            <w:noProof/>
            <w:webHidden/>
          </w:rPr>
          <w:tab/>
        </w:r>
        <w:r>
          <w:rPr>
            <w:noProof/>
            <w:webHidden/>
          </w:rPr>
          <w:fldChar w:fldCharType="begin"/>
        </w:r>
        <w:r>
          <w:rPr>
            <w:noProof/>
            <w:webHidden/>
          </w:rPr>
          <w:instrText xml:space="preserve"> PAGEREF _Toc9265717 \h </w:instrText>
        </w:r>
        <w:r>
          <w:rPr>
            <w:noProof/>
            <w:webHidden/>
          </w:rPr>
        </w:r>
      </w:ins>
      <w:r>
        <w:rPr>
          <w:noProof/>
          <w:webHidden/>
        </w:rPr>
        <w:fldChar w:fldCharType="separate"/>
      </w:r>
      <w:ins w:id="129" w:author="科 雷" w:date="2019-05-20T19:29:00Z">
        <w:r w:rsidR="00E33DAD">
          <w:rPr>
            <w:noProof/>
            <w:webHidden/>
          </w:rPr>
          <w:t>35</w:t>
        </w:r>
      </w:ins>
      <w:ins w:id="130" w:author="科 雷" w:date="2019-05-20T17:28:00Z">
        <w:r>
          <w:rPr>
            <w:noProof/>
            <w:webHidden/>
          </w:rPr>
          <w:fldChar w:fldCharType="end"/>
        </w:r>
        <w:r w:rsidRPr="00A14486">
          <w:rPr>
            <w:rStyle w:val="ab"/>
            <w:noProof/>
          </w:rPr>
          <w:fldChar w:fldCharType="end"/>
        </w:r>
      </w:ins>
    </w:p>
    <w:p w14:paraId="22E24FC5" w14:textId="714B7639" w:rsidR="00856FDC" w:rsidRDefault="00856FDC" w:rsidP="00814E12">
      <w:pPr>
        <w:pStyle w:val="TOC2"/>
        <w:rPr>
          <w:ins w:id="131" w:author="科 雷" w:date="2019-05-20T17:28:00Z"/>
          <w:rFonts w:asciiTheme="minorHAnsi" w:eastAsiaTheme="minorEastAsia" w:hAnsiTheme="minorHAnsi" w:cstheme="minorBidi"/>
          <w:noProof/>
          <w:sz w:val="21"/>
          <w:szCs w:val="22"/>
        </w:rPr>
        <w:pPrChange w:id="132" w:author="科 雷" w:date="2019-05-20T19:30:00Z">
          <w:pPr>
            <w:pStyle w:val="TOC2"/>
            <w:tabs>
              <w:tab w:val="right" w:leader="dot" w:pos="9060"/>
            </w:tabs>
            <w:ind w:left="480" w:firstLine="480"/>
          </w:pPr>
        </w:pPrChange>
      </w:pPr>
      <w:ins w:id="133" w:author="科 雷" w:date="2019-05-20T17:28:00Z">
        <w:r w:rsidRPr="00A14486">
          <w:rPr>
            <w:rStyle w:val="ab"/>
            <w:noProof/>
          </w:rPr>
          <w:fldChar w:fldCharType="begin"/>
        </w:r>
        <w:r w:rsidRPr="00A14486">
          <w:rPr>
            <w:rStyle w:val="ab"/>
            <w:noProof/>
          </w:rPr>
          <w:instrText xml:space="preserve"> </w:instrText>
        </w:r>
        <w:r>
          <w:rPr>
            <w:noProof/>
          </w:rPr>
          <w:instrText>HYPERLINK \l "_Toc9265718"</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5.1 系统设计</w:t>
        </w:r>
        <w:r>
          <w:rPr>
            <w:noProof/>
            <w:webHidden/>
          </w:rPr>
          <w:tab/>
        </w:r>
        <w:r>
          <w:rPr>
            <w:noProof/>
            <w:webHidden/>
          </w:rPr>
          <w:fldChar w:fldCharType="begin"/>
        </w:r>
        <w:r>
          <w:rPr>
            <w:noProof/>
            <w:webHidden/>
          </w:rPr>
          <w:instrText xml:space="preserve"> PAGEREF _Toc9265718 \h </w:instrText>
        </w:r>
        <w:r>
          <w:rPr>
            <w:noProof/>
            <w:webHidden/>
          </w:rPr>
        </w:r>
      </w:ins>
      <w:r>
        <w:rPr>
          <w:noProof/>
          <w:webHidden/>
        </w:rPr>
        <w:fldChar w:fldCharType="separate"/>
      </w:r>
      <w:ins w:id="134" w:author="科 雷" w:date="2019-05-20T19:29:00Z">
        <w:r w:rsidR="00E33DAD">
          <w:rPr>
            <w:noProof/>
            <w:webHidden/>
          </w:rPr>
          <w:t>35</w:t>
        </w:r>
      </w:ins>
      <w:ins w:id="135" w:author="科 雷" w:date="2019-05-20T17:28:00Z">
        <w:r>
          <w:rPr>
            <w:noProof/>
            <w:webHidden/>
          </w:rPr>
          <w:fldChar w:fldCharType="end"/>
        </w:r>
        <w:r w:rsidRPr="00A14486">
          <w:rPr>
            <w:rStyle w:val="ab"/>
            <w:noProof/>
          </w:rPr>
          <w:fldChar w:fldCharType="end"/>
        </w:r>
      </w:ins>
    </w:p>
    <w:p w14:paraId="5F1AFA6D" w14:textId="55952A27" w:rsidR="00856FDC" w:rsidRDefault="00856FDC" w:rsidP="00814E12">
      <w:pPr>
        <w:pStyle w:val="TOC2"/>
        <w:rPr>
          <w:ins w:id="136" w:author="科 雷" w:date="2019-05-20T17:28:00Z"/>
          <w:rFonts w:asciiTheme="minorHAnsi" w:eastAsiaTheme="minorEastAsia" w:hAnsiTheme="minorHAnsi" w:cstheme="minorBidi"/>
          <w:noProof/>
          <w:sz w:val="21"/>
          <w:szCs w:val="22"/>
        </w:rPr>
        <w:pPrChange w:id="137" w:author="科 雷" w:date="2019-05-20T19:30:00Z">
          <w:pPr>
            <w:pStyle w:val="TOC2"/>
            <w:tabs>
              <w:tab w:val="right" w:leader="dot" w:pos="9060"/>
            </w:tabs>
            <w:ind w:left="480" w:firstLine="480"/>
          </w:pPr>
        </w:pPrChange>
      </w:pPr>
      <w:ins w:id="138" w:author="科 雷" w:date="2019-05-20T17:28:00Z">
        <w:r w:rsidRPr="00A14486">
          <w:rPr>
            <w:rStyle w:val="ab"/>
            <w:noProof/>
          </w:rPr>
          <w:fldChar w:fldCharType="begin"/>
        </w:r>
        <w:r w:rsidRPr="00A14486">
          <w:rPr>
            <w:rStyle w:val="ab"/>
            <w:noProof/>
          </w:rPr>
          <w:instrText xml:space="preserve"> </w:instrText>
        </w:r>
        <w:r>
          <w:rPr>
            <w:noProof/>
          </w:rPr>
          <w:instrText>HYPERLINK \l "_Toc9265719"</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5.2 登陆注册模块</w:t>
        </w:r>
        <w:r>
          <w:rPr>
            <w:noProof/>
            <w:webHidden/>
          </w:rPr>
          <w:tab/>
        </w:r>
        <w:r>
          <w:rPr>
            <w:noProof/>
            <w:webHidden/>
          </w:rPr>
          <w:fldChar w:fldCharType="begin"/>
        </w:r>
        <w:r>
          <w:rPr>
            <w:noProof/>
            <w:webHidden/>
          </w:rPr>
          <w:instrText xml:space="preserve"> PAGEREF _Toc9265719 \h </w:instrText>
        </w:r>
        <w:r>
          <w:rPr>
            <w:noProof/>
            <w:webHidden/>
          </w:rPr>
        </w:r>
      </w:ins>
      <w:r>
        <w:rPr>
          <w:noProof/>
          <w:webHidden/>
        </w:rPr>
        <w:fldChar w:fldCharType="separate"/>
      </w:r>
      <w:ins w:id="139" w:author="科 雷" w:date="2019-05-20T19:29:00Z">
        <w:r w:rsidR="00E33DAD">
          <w:rPr>
            <w:noProof/>
            <w:webHidden/>
          </w:rPr>
          <w:t>35</w:t>
        </w:r>
      </w:ins>
      <w:ins w:id="140" w:author="科 雷" w:date="2019-05-20T17:28:00Z">
        <w:r>
          <w:rPr>
            <w:noProof/>
            <w:webHidden/>
          </w:rPr>
          <w:fldChar w:fldCharType="end"/>
        </w:r>
        <w:r w:rsidRPr="00A14486">
          <w:rPr>
            <w:rStyle w:val="ab"/>
            <w:noProof/>
          </w:rPr>
          <w:fldChar w:fldCharType="end"/>
        </w:r>
      </w:ins>
    </w:p>
    <w:p w14:paraId="29061AD7" w14:textId="627D1EB4" w:rsidR="00856FDC" w:rsidRDefault="00856FDC" w:rsidP="00814E12">
      <w:pPr>
        <w:pStyle w:val="TOC2"/>
        <w:rPr>
          <w:ins w:id="141" w:author="科 雷" w:date="2019-05-20T17:28:00Z"/>
          <w:rFonts w:asciiTheme="minorHAnsi" w:eastAsiaTheme="minorEastAsia" w:hAnsiTheme="minorHAnsi" w:cstheme="minorBidi"/>
          <w:noProof/>
          <w:sz w:val="21"/>
          <w:szCs w:val="22"/>
        </w:rPr>
        <w:pPrChange w:id="142" w:author="科 雷" w:date="2019-05-20T19:30:00Z">
          <w:pPr>
            <w:pStyle w:val="TOC2"/>
            <w:tabs>
              <w:tab w:val="right" w:leader="dot" w:pos="9060"/>
            </w:tabs>
            <w:ind w:left="480" w:firstLine="480"/>
          </w:pPr>
        </w:pPrChange>
      </w:pPr>
      <w:ins w:id="143" w:author="科 雷" w:date="2019-05-20T17:28:00Z">
        <w:r w:rsidRPr="00A14486">
          <w:rPr>
            <w:rStyle w:val="ab"/>
            <w:noProof/>
          </w:rPr>
          <w:fldChar w:fldCharType="begin"/>
        </w:r>
        <w:r w:rsidRPr="00A14486">
          <w:rPr>
            <w:rStyle w:val="ab"/>
            <w:noProof/>
          </w:rPr>
          <w:instrText xml:space="preserve"> </w:instrText>
        </w:r>
        <w:r>
          <w:rPr>
            <w:noProof/>
          </w:rPr>
          <w:instrText>HYPERLINK \l "_Toc9265720"</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5.3 个人信息管理模块</w:t>
        </w:r>
        <w:r>
          <w:rPr>
            <w:noProof/>
            <w:webHidden/>
          </w:rPr>
          <w:tab/>
        </w:r>
        <w:r>
          <w:rPr>
            <w:noProof/>
            <w:webHidden/>
          </w:rPr>
          <w:fldChar w:fldCharType="begin"/>
        </w:r>
        <w:r>
          <w:rPr>
            <w:noProof/>
            <w:webHidden/>
          </w:rPr>
          <w:instrText xml:space="preserve"> PAGEREF _Toc9265720 \h </w:instrText>
        </w:r>
        <w:r>
          <w:rPr>
            <w:noProof/>
            <w:webHidden/>
          </w:rPr>
        </w:r>
      </w:ins>
      <w:r>
        <w:rPr>
          <w:noProof/>
          <w:webHidden/>
        </w:rPr>
        <w:fldChar w:fldCharType="separate"/>
      </w:r>
      <w:ins w:id="144" w:author="科 雷" w:date="2019-05-20T19:29:00Z">
        <w:r w:rsidR="00E33DAD">
          <w:rPr>
            <w:noProof/>
            <w:webHidden/>
          </w:rPr>
          <w:t>38</w:t>
        </w:r>
      </w:ins>
      <w:ins w:id="145" w:author="科 雷" w:date="2019-05-20T17:28:00Z">
        <w:r>
          <w:rPr>
            <w:noProof/>
            <w:webHidden/>
          </w:rPr>
          <w:fldChar w:fldCharType="end"/>
        </w:r>
        <w:r w:rsidRPr="00A14486">
          <w:rPr>
            <w:rStyle w:val="ab"/>
            <w:noProof/>
          </w:rPr>
          <w:fldChar w:fldCharType="end"/>
        </w:r>
      </w:ins>
    </w:p>
    <w:p w14:paraId="6A406B84" w14:textId="79360799" w:rsidR="00856FDC" w:rsidRDefault="00856FDC" w:rsidP="00814E12">
      <w:pPr>
        <w:pStyle w:val="TOC2"/>
        <w:rPr>
          <w:ins w:id="146" w:author="科 雷" w:date="2019-05-20T17:28:00Z"/>
          <w:rFonts w:asciiTheme="minorHAnsi" w:eastAsiaTheme="minorEastAsia" w:hAnsiTheme="minorHAnsi" w:cstheme="minorBidi"/>
          <w:noProof/>
          <w:sz w:val="21"/>
          <w:szCs w:val="22"/>
        </w:rPr>
        <w:pPrChange w:id="147" w:author="科 雷" w:date="2019-05-20T19:30:00Z">
          <w:pPr>
            <w:pStyle w:val="TOC2"/>
            <w:tabs>
              <w:tab w:val="right" w:leader="dot" w:pos="9060"/>
            </w:tabs>
            <w:ind w:left="480" w:firstLine="480"/>
          </w:pPr>
        </w:pPrChange>
      </w:pPr>
      <w:ins w:id="148" w:author="科 雷" w:date="2019-05-20T17:28:00Z">
        <w:r w:rsidRPr="00A14486">
          <w:rPr>
            <w:rStyle w:val="ab"/>
            <w:noProof/>
          </w:rPr>
          <w:lastRenderedPageBreak/>
          <w:fldChar w:fldCharType="begin"/>
        </w:r>
        <w:r w:rsidRPr="00A14486">
          <w:rPr>
            <w:rStyle w:val="ab"/>
            <w:noProof/>
          </w:rPr>
          <w:instrText xml:space="preserve"> </w:instrText>
        </w:r>
        <w:r>
          <w:rPr>
            <w:noProof/>
          </w:rPr>
          <w:instrText>HYPERLINK \l "_Toc9265721"</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5.4 数据查询模块</w:t>
        </w:r>
        <w:r>
          <w:rPr>
            <w:noProof/>
            <w:webHidden/>
          </w:rPr>
          <w:tab/>
        </w:r>
        <w:r>
          <w:rPr>
            <w:noProof/>
            <w:webHidden/>
          </w:rPr>
          <w:fldChar w:fldCharType="begin"/>
        </w:r>
        <w:r>
          <w:rPr>
            <w:noProof/>
            <w:webHidden/>
          </w:rPr>
          <w:instrText xml:space="preserve"> PAGEREF _Toc9265721 \h </w:instrText>
        </w:r>
        <w:r>
          <w:rPr>
            <w:noProof/>
            <w:webHidden/>
          </w:rPr>
        </w:r>
      </w:ins>
      <w:r>
        <w:rPr>
          <w:noProof/>
          <w:webHidden/>
        </w:rPr>
        <w:fldChar w:fldCharType="separate"/>
      </w:r>
      <w:ins w:id="149" w:author="科 雷" w:date="2019-05-20T19:29:00Z">
        <w:r w:rsidR="00E33DAD">
          <w:rPr>
            <w:noProof/>
            <w:webHidden/>
          </w:rPr>
          <w:t>40</w:t>
        </w:r>
      </w:ins>
      <w:ins w:id="150" w:author="科 雷" w:date="2019-05-20T17:28:00Z">
        <w:r>
          <w:rPr>
            <w:noProof/>
            <w:webHidden/>
          </w:rPr>
          <w:fldChar w:fldCharType="end"/>
        </w:r>
        <w:r w:rsidRPr="00A14486">
          <w:rPr>
            <w:rStyle w:val="ab"/>
            <w:noProof/>
          </w:rPr>
          <w:fldChar w:fldCharType="end"/>
        </w:r>
      </w:ins>
    </w:p>
    <w:p w14:paraId="446996BF" w14:textId="15B1751D" w:rsidR="00856FDC" w:rsidRDefault="00856FDC" w:rsidP="00814E12">
      <w:pPr>
        <w:pStyle w:val="TOC2"/>
        <w:rPr>
          <w:ins w:id="151" w:author="科 雷" w:date="2019-05-20T17:28:00Z"/>
          <w:rFonts w:asciiTheme="minorHAnsi" w:eastAsiaTheme="minorEastAsia" w:hAnsiTheme="minorHAnsi" w:cstheme="minorBidi"/>
          <w:noProof/>
          <w:sz w:val="21"/>
          <w:szCs w:val="22"/>
        </w:rPr>
        <w:pPrChange w:id="152" w:author="科 雷" w:date="2019-05-20T19:30:00Z">
          <w:pPr>
            <w:pStyle w:val="TOC2"/>
            <w:tabs>
              <w:tab w:val="right" w:leader="dot" w:pos="9060"/>
            </w:tabs>
            <w:ind w:left="480" w:firstLine="480"/>
          </w:pPr>
        </w:pPrChange>
      </w:pPr>
      <w:ins w:id="153" w:author="科 雷" w:date="2019-05-20T17:28:00Z">
        <w:r w:rsidRPr="00A14486">
          <w:rPr>
            <w:rStyle w:val="ab"/>
            <w:noProof/>
          </w:rPr>
          <w:fldChar w:fldCharType="begin"/>
        </w:r>
        <w:r w:rsidRPr="00A14486">
          <w:rPr>
            <w:rStyle w:val="ab"/>
            <w:noProof/>
          </w:rPr>
          <w:instrText xml:space="preserve"> </w:instrText>
        </w:r>
        <w:r>
          <w:rPr>
            <w:noProof/>
          </w:rPr>
          <w:instrText>HYPERLINK \l "_Toc9265722"</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5.5 题目收藏模块</w:t>
        </w:r>
        <w:r>
          <w:rPr>
            <w:noProof/>
            <w:webHidden/>
          </w:rPr>
          <w:tab/>
        </w:r>
        <w:r>
          <w:rPr>
            <w:noProof/>
            <w:webHidden/>
          </w:rPr>
          <w:fldChar w:fldCharType="begin"/>
        </w:r>
        <w:r>
          <w:rPr>
            <w:noProof/>
            <w:webHidden/>
          </w:rPr>
          <w:instrText xml:space="preserve"> PAGEREF _Toc9265722 \h </w:instrText>
        </w:r>
        <w:r>
          <w:rPr>
            <w:noProof/>
            <w:webHidden/>
          </w:rPr>
        </w:r>
      </w:ins>
      <w:r>
        <w:rPr>
          <w:noProof/>
          <w:webHidden/>
        </w:rPr>
        <w:fldChar w:fldCharType="separate"/>
      </w:r>
      <w:ins w:id="154" w:author="科 雷" w:date="2019-05-20T19:29:00Z">
        <w:r w:rsidR="00E33DAD">
          <w:rPr>
            <w:noProof/>
            <w:webHidden/>
          </w:rPr>
          <w:t>41</w:t>
        </w:r>
      </w:ins>
      <w:ins w:id="155" w:author="科 雷" w:date="2019-05-20T17:28:00Z">
        <w:r>
          <w:rPr>
            <w:noProof/>
            <w:webHidden/>
          </w:rPr>
          <w:fldChar w:fldCharType="end"/>
        </w:r>
        <w:r w:rsidRPr="00A14486">
          <w:rPr>
            <w:rStyle w:val="ab"/>
            <w:noProof/>
          </w:rPr>
          <w:fldChar w:fldCharType="end"/>
        </w:r>
      </w:ins>
    </w:p>
    <w:p w14:paraId="21C8F787" w14:textId="4DD3A83D" w:rsidR="00856FDC" w:rsidRDefault="00856FDC" w:rsidP="00814E12">
      <w:pPr>
        <w:pStyle w:val="TOC2"/>
        <w:rPr>
          <w:ins w:id="156" w:author="科 雷" w:date="2019-05-20T17:28:00Z"/>
          <w:rFonts w:asciiTheme="minorHAnsi" w:eastAsiaTheme="minorEastAsia" w:hAnsiTheme="minorHAnsi" w:cstheme="minorBidi"/>
          <w:noProof/>
          <w:sz w:val="21"/>
          <w:szCs w:val="22"/>
        </w:rPr>
        <w:pPrChange w:id="157" w:author="科 雷" w:date="2019-05-20T19:30:00Z">
          <w:pPr>
            <w:pStyle w:val="TOC2"/>
            <w:tabs>
              <w:tab w:val="right" w:leader="dot" w:pos="9060"/>
            </w:tabs>
            <w:ind w:left="480" w:firstLine="480"/>
          </w:pPr>
        </w:pPrChange>
      </w:pPr>
      <w:ins w:id="158" w:author="科 雷" w:date="2019-05-20T17:28:00Z">
        <w:r w:rsidRPr="00A14486">
          <w:rPr>
            <w:rStyle w:val="ab"/>
            <w:noProof/>
          </w:rPr>
          <w:fldChar w:fldCharType="begin"/>
        </w:r>
        <w:r w:rsidRPr="00A14486">
          <w:rPr>
            <w:rStyle w:val="ab"/>
            <w:noProof/>
          </w:rPr>
          <w:instrText xml:space="preserve"> </w:instrText>
        </w:r>
        <w:r>
          <w:rPr>
            <w:noProof/>
          </w:rPr>
          <w:instrText>HYPERLINK \l "_Toc9265723"</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5.6 题目评论消息模块</w:t>
        </w:r>
        <w:r>
          <w:rPr>
            <w:noProof/>
            <w:webHidden/>
          </w:rPr>
          <w:tab/>
        </w:r>
        <w:r>
          <w:rPr>
            <w:noProof/>
            <w:webHidden/>
          </w:rPr>
          <w:fldChar w:fldCharType="begin"/>
        </w:r>
        <w:r>
          <w:rPr>
            <w:noProof/>
            <w:webHidden/>
          </w:rPr>
          <w:instrText xml:space="preserve"> PAGEREF _Toc9265723 \h </w:instrText>
        </w:r>
        <w:r>
          <w:rPr>
            <w:noProof/>
            <w:webHidden/>
          </w:rPr>
        </w:r>
      </w:ins>
      <w:r>
        <w:rPr>
          <w:noProof/>
          <w:webHidden/>
        </w:rPr>
        <w:fldChar w:fldCharType="separate"/>
      </w:r>
      <w:ins w:id="159" w:author="科 雷" w:date="2019-05-20T19:29:00Z">
        <w:r w:rsidR="00E33DAD">
          <w:rPr>
            <w:noProof/>
            <w:webHidden/>
          </w:rPr>
          <w:t>42</w:t>
        </w:r>
      </w:ins>
      <w:ins w:id="160" w:author="科 雷" w:date="2019-05-20T17:28:00Z">
        <w:r>
          <w:rPr>
            <w:noProof/>
            <w:webHidden/>
          </w:rPr>
          <w:fldChar w:fldCharType="end"/>
        </w:r>
        <w:r w:rsidRPr="00A14486">
          <w:rPr>
            <w:rStyle w:val="ab"/>
            <w:noProof/>
          </w:rPr>
          <w:fldChar w:fldCharType="end"/>
        </w:r>
      </w:ins>
    </w:p>
    <w:p w14:paraId="35CCBD3A" w14:textId="6A2BF43B" w:rsidR="00856FDC" w:rsidRDefault="00856FDC" w:rsidP="00814E12">
      <w:pPr>
        <w:pStyle w:val="TOC2"/>
        <w:rPr>
          <w:ins w:id="161" w:author="科 雷" w:date="2019-05-20T17:28:00Z"/>
          <w:rFonts w:asciiTheme="minorHAnsi" w:eastAsiaTheme="minorEastAsia" w:hAnsiTheme="minorHAnsi" w:cstheme="minorBidi"/>
          <w:noProof/>
          <w:sz w:val="21"/>
          <w:szCs w:val="22"/>
        </w:rPr>
        <w:pPrChange w:id="162" w:author="科 雷" w:date="2019-05-20T19:30:00Z">
          <w:pPr>
            <w:pStyle w:val="TOC2"/>
            <w:tabs>
              <w:tab w:val="right" w:leader="dot" w:pos="9060"/>
            </w:tabs>
            <w:ind w:left="480" w:firstLine="480"/>
          </w:pPr>
        </w:pPrChange>
      </w:pPr>
      <w:ins w:id="163" w:author="科 雷" w:date="2019-05-20T17:28:00Z">
        <w:r w:rsidRPr="00A14486">
          <w:rPr>
            <w:rStyle w:val="ab"/>
            <w:noProof/>
          </w:rPr>
          <w:fldChar w:fldCharType="begin"/>
        </w:r>
        <w:r w:rsidRPr="00A14486">
          <w:rPr>
            <w:rStyle w:val="ab"/>
            <w:noProof/>
          </w:rPr>
          <w:instrText xml:space="preserve"> </w:instrText>
        </w:r>
        <w:r>
          <w:rPr>
            <w:noProof/>
          </w:rPr>
          <w:instrText>HYPERLINK \l "_Toc9265724"</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5.7 练习模块</w:t>
        </w:r>
        <w:r>
          <w:rPr>
            <w:noProof/>
            <w:webHidden/>
          </w:rPr>
          <w:tab/>
        </w:r>
        <w:r>
          <w:rPr>
            <w:noProof/>
            <w:webHidden/>
          </w:rPr>
          <w:fldChar w:fldCharType="begin"/>
        </w:r>
        <w:r>
          <w:rPr>
            <w:noProof/>
            <w:webHidden/>
          </w:rPr>
          <w:instrText xml:space="preserve"> PAGEREF _Toc9265724 \h </w:instrText>
        </w:r>
        <w:r>
          <w:rPr>
            <w:noProof/>
            <w:webHidden/>
          </w:rPr>
        </w:r>
      </w:ins>
      <w:r>
        <w:rPr>
          <w:noProof/>
          <w:webHidden/>
        </w:rPr>
        <w:fldChar w:fldCharType="separate"/>
      </w:r>
      <w:ins w:id="164" w:author="科 雷" w:date="2019-05-20T19:29:00Z">
        <w:r w:rsidR="00E33DAD">
          <w:rPr>
            <w:noProof/>
            <w:webHidden/>
          </w:rPr>
          <w:t>44</w:t>
        </w:r>
      </w:ins>
      <w:ins w:id="165" w:author="科 雷" w:date="2019-05-20T17:28:00Z">
        <w:r>
          <w:rPr>
            <w:noProof/>
            <w:webHidden/>
          </w:rPr>
          <w:fldChar w:fldCharType="end"/>
        </w:r>
        <w:r w:rsidRPr="00A14486">
          <w:rPr>
            <w:rStyle w:val="ab"/>
            <w:noProof/>
          </w:rPr>
          <w:fldChar w:fldCharType="end"/>
        </w:r>
      </w:ins>
    </w:p>
    <w:p w14:paraId="0A8422FB" w14:textId="0C09895D" w:rsidR="00856FDC" w:rsidRDefault="00856FDC" w:rsidP="00E33DAD">
      <w:pPr>
        <w:pStyle w:val="TOC1"/>
        <w:rPr>
          <w:ins w:id="166" w:author="科 雷" w:date="2019-05-20T17:28:00Z"/>
          <w:rFonts w:asciiTheme="minorHAnsi" w:eastAsiaTheme="minorEastAsia" w:hAnsiTheme="minorHAnsi" w:cstheme="minorBidi"/>
          <w:noProof/>
          <w:sz w:val="21"/>
          <w:szCs w:val="22"/>
        </w:rPr>
        <w:pPrChange w:id="167" w:author="科 雷" w:date="2019-05-20T19:29:00Z">
          <w:pPr>
            <w:pStyle w:val="TOC1"/>
            <w:tabs>
              <w:tab w:val="right" w:leader="dot" w:pos="9060"/>
            </w:tabs>
            <w:ind w:firstLine="480"/>
          </w:pPr>
        </w:pPrChange>
      </w:pPr>
      <w:ins w:id="168" w:author="科 雷" w:date="2019-05-20T17:28:00Z">
        <w:r w:rsidRPr="00A14486">
          <w:rPr>
            <w:rStyle w:val="ab"/>
            <w:noProof/>
          </w:rPr>
          <w:fldChar w:fldCharType="begin"/>
        </w:r>
        <w:r w:rsidRPr="00A14486">
          <w:rPr>
            <w:rStyle w:val="ab"/>
            <w:noProof/>
          </w:rPr>
          <w:instrText xml:space="preserve"> </w:instrText>
        </w:r>
        <w:r>
          <w:rPr>
            <w:noProof/>
          </w:rPr>
          <w:instrText>HYPERLINK \l "_Toc9265725"</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第6章  部署与应用</w:t>
        </w:r>
        <w:r>
          <w:rPr>
            <w:noProof/>
            <w:webHidden/>
          </w:rPr>
          <w:tab/>
        </w:r>
        <w:r>
          <w:rPr>
            <w:noProof/>
            <w:webHidden/>
          </w:rPr>
          <w:fldChar w:fldCharType="begin"/>
        </w:r>
        <w:r>
          <w:rPr>
            <w:noProof/>
            <w:webHidden/>
          </w:rPr>
          <w:instrText xml:space="preserve"> PAGEREF _Toc9265725 \h </w:instrText>
        </w:r>
        <w:r>
          <w:rPr>
            <w:noProof/>
            <w:webHidden/>
          </w:rPr>
        </w:r>
      </w:ins>
      <w:r>
        <w:rPr>
          <w:noProof/>
          <w:webHidden/>
        </w:rPr>
        <w:fldChar w:fldCharType="separate"/>
      </w:r>
      <w:ins w:id="169" w:author="科 雷" w:date="2019-05-20T19:29:00Z">
        <w:r w:rsidR="00E33DAD">
          <w:rPr>
            <w:noProof/>
            <w:webHidden/>
          </w:rPr>
          <w:t>46</w:t>
        </w:r>
      </w:ins>
      <w:ins w:id="170" w:author="科 雷" w:date="2019-05-20T17:28:00Z">
        <w:r>
          <w:rPr>
            <w:noProof/>
            <w:webHidden/>
          </w:rPr>
          <w:fldChar w:fldCharType="end"/>
        </w:r>
        <w:r w:rsidRPr="00A14486">
          <w:rPr>
            <w:rStyle w:val="ab"/>
            <w:noProof/>
          </w:rPr>
          <w:fldChar w:fldCharType="end"/>
        </w:r>
      </w:ins>
    </w:p>
    <w:p w14:paraId="0A3EA08C" w14:textId="1DE7F4E2" w:rsidR="00856FDC" w:rsidRDefault="00856FDC" w:rsidP="00814E12">
      <w:pPr>
        <w:pStyle w:val="TOC2"/>
        <w:rPr>
          <w:ins w:id="171" w:author="科 雷" w:date="2019-05-20T17:28:00Z"/>
          <w:rFonts w:asciiTheme="minorHAnsi" w:eastAsiaTheme="minorEastAsia" w:hAnsiTheme="minorHAnsi" w:cstheme="minorBidi"/>
          <w:noProof/>
          <w:sz w:val="21"/>
          <w:szCs w:val="22"/>
        </w:rPr>
        <w:pPrChange w:id="172" w:author="科 雷" w:date="2019-05-20T19:30:00Z">
          <w:pPr>
            <w:pStyle w:val="TOC2"/>
            <w:tabs>
              <w:tab w:val="right" w:leader="dot" w:pos="9060"/>
            </w:tabs>
            <w:ind w:left="480" w:firstLine="480"/>
          </w:pPr>
        </w:pPrChange>
      </w:pPr>
      <w:ins w:id="173" w:author="科 雷" w:date="2019-05-20T17:28:00Z">
        <w:r w:rsidRPr="00A14486">
          <w:rPr>
            <w:rStyle w:val="ab"/>
            <w:noProof/>
          </w:rPr>
          <w:fldChar w:fldCharType="begin"/>
        </w:r>
        <w:r w:rsidRPr="00A14486">
          <w:rPr>
            <w:rStyle w:val="ab"/>
            <w:noProof/>
          </w:rPr>
          <w:instrText xml:space="preserve"> </w:instrText>
        </w:r>
        <w:r>
          <w:rPr>
            <w:noProof/>
          </w:rPr>
          <w:instrText>HYPERLINK \l "_Toc9265726"</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6.1 系统运行环境和系统部署</w:t>
        </w:r>
        <w:r>
          <w:rPr>
            <w:noProof/>
            <w:webHidden/>
          </w:rPr>
          <w:tab/>
        </w:r>
        <w:r>
          <w:rPr>
            <w:noProof/>
            <w:webHidden/>
          </w:rPr>
          <w:fldChar w:fldCharType="begin"/>
        </w:r>
        <w:r>
          <w:rPr>
            <w:noProof/>
            <w:webHidden/>
          </w:rPr>
          <w:instrText xml:space="preserve"> PAGEREF _Toc9265726 \h </w:instrText>
        </w:r>
        <w:r>
          <w:rPr>
            <w:noProof/>
            <w:webHidden/>
          </w:rPr>
        </w:r>
      </w:ins>
      <w:r>
        <w:rPr>
          <w:noProof/>
          <w:webHidden/>
        </w:rPr>
        <w:fldChar w:fldCharType="separate"/>
      </w:r>
      <w:ins w:id="174" w:author="科 雷" w:date="2019-05-20T19:29:00Z">
        <w:r w:rsidR="00E33DAD">
          <w:rPr>
            <w:noProof/>
            <w:webHidden/>
          </w:rPr>
          <w:t>46</w:t>
        </w:r>
      </w:ins>
      <w:ins w:id="175" w:author="科 雷" w:date="2019-05-20T17:28:00Z">
        <w:r>
          <w:rPr>
            <w:noProof/>
            <w:webHidden/>
          </w:rPr>
          <w:fldChar w:fldCharType="end"/>
        </w:r>
        <w:r w:rsidRPr="00A14486">
          <w:rPr>
            <w:rStyle w:val="ab"/>
            <w:noProof/>
          </w:rPr>
          <w:fldChar w:fldCharType="end"/>
        </w:r>
      </w:ins>
    </w:p>
    <w:p w14:paraId="1FA1D887" w14:textId="2D4044A2" w:rsidR="00856FDC" w:rsidRDefault="00856FDC" w:rsidP="00814E12">
      <w:pPr>
        <w:pStyle w:val="TOC2"/>
        <w:rPr>
          <w:ins w:id="176" w:author="科 雷" w:date="2019-05-20T17:28:00Z"/>
          <w:rFonts w:asciiTheme="minorHAnsi" w:eastAsiaTheme="minorEastAsia" w:hAnsiTheme="minorHAnsi" w:cstheme="minorBidi"/>
          <w:noProof/>
          <w:sz w:val="21"/>
          <w:szCs w:val="22"/>
        </w:rPr>
        <w:pPrChange w:id="177" w:author="科 雷" w:date="2019-05-20T19:30:00Z">
          <w:pPr>
            <w:pStyle w:val="TOC2"/>
            <w:tabs>
              <w:tab w:val="right" w:leader="dot" w:pos="9060"/>
            </w:tabs>
            <w:ind w:left="480" w:firstLine="480"/>
          </w:pPr>
        </w:pPrChange>
      </w:pPr>
      <w:ins w:id="178" w:author="科 雷" w:date="2019-05-20T17:28:00Z">
        <w:r w:rsidRPr="00A14486">
          <w:rPr>
            <w:rStyle w:val="ab"/>
            <w:noProof/>
          </w:rPr>
          <w:fldChar w:fldCharType="begin"/>
        </w:r>
        <w:r w:rsidRPr="00A14486">
          <w:rPr>
            <w:rStyle w:val="ab"/>
            <w:noProof/>
          </w:rPr>
          <w:instrText xml:space="preserve"> </w:instrText>
        </w:r>
        <w:r>
          <w:rPr>
            <w:noProof/>
          </w:rPr>
          <w:instrText>HYPERLINK \l "_Toc9265727"</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6.2 系统的主要应用(用户手册)</w:t>
        </w:r>
        <w:r>
          <w:rPr>
            <w:noProof/>
            <w:webHidden/>
          </w:rPr>
          <w:tab/>
        </w:r>
        <w:r>
          <w:rPr>
            <w:noProof/>
            <w:webHidden/>
          </w:rPr>
          <w:fldChar w:fldCharType="begin"/>
        </w:r>
        <w:r>
          <w:rPr>
            <w:noProof/>
            <w:webHidden/>
          </w:rPr>
          <w:instrText xml:space="preserve"> PAGEREF _Toc9265727 \h </w:instrText>
        </w:r>
        <w:r>
          <w:rPr>
            <w:noProof/>
            <w:webHidden/>
          </w:rPr>
        </w:r>
      </w:ins>
      <w:r>
        <w:rPr>
          <w:noProof/>
          <w:webHidden/>
        </w:rPr>
        <w:fldChar w:fldCharType="separate"/>
      </w:r>
      <w:ins w:id="179" w:author="科 雷" w:date="2019-05-20T19:29:00Z">
        <w:r w:rsidR="00E33DAD">
          <w:rPr>
            <w:noProof/>
            <w:webHidden/>
          </w:rPr>
          <w:t>46</w:t>
        </w:r>
      </w:ins>
      <w:ins w:id="180" w:author="科 雷" w:date="2019-05-20T17:28:00Z">
        <w:r>
          <w:rPr>
            <w:noProof/>
            <w:webHidden/>
          </w:rPr>
          <w:fldChar w:fldCharType="end"/>
        </w:r>
        <w:r w:rsidRPr="00A14486">
          <w:rPr>
            <w:rStyle w:val="ab"/>
            <w:noProof/>
          </w:rPr>
          <w:fldChar w:fldCharType="end"/>
        </w:r>
      </w:ins>
    </w:p>
    <w:p w14:paraId="1EFC7954" w14:textId="2F6F4316" w:rsidR="00856FDC" w:rsidRDefault="00856FDC" w:rsidP="00E33DAD">
      <w:pPr>
        <w:pStyle w:val="TOC1"/>
        <w:rPr>
          <w:ins w:id="181" w:author="科 雷" w:date="2019-05-20T17:28:00Z"/>
          <w:rFonts w:asciiTheme="minorHAnsi" w:eastAsiaTheme="minorEastAsia" w:hAnsiTheme="minorHAnsi" w:cstheme="minorBidi"/>
          <w:noProof/>
          <w:sz w:val="21"/>
          <w:szCs w:val="22"/>
        </w:rPr>
        <w:pPrChange w:id="182" w:author="科 雷" w:date="2019-05-20T19:29:00Z">
          <w:pPr>
            <w:pStyle w:val="TOC1"/>
            <w:tabs>
              <w:tab w:val="right" w:leader="dot" w:pos="9060"/>
            </w:tabs>
            <w:ind w:firstLine="480"/>
          </w:pPr>
        </w:pPrChange>
      </w:pPr>
      <w:ins w:id="183" w:author="科 雷" w:date="2019-05-20T17:28:00Z">
        <w:r w:rsidRPr="00A14486">
          <w:rPr>
            <w:rStyle w:val="ab"/>
            <w:noProof/>
          </w:rPr>
          <w:fldChar w:fldCharType="begin"/>
        </w:r>
        <w:r w:rsidRPr="00A14486">
          <w:rPr>
            <w:rStyle w:val="ab"/>
            <w:noProof/>
          </w:rPr>
          <w:instrText xml:space="preserve"> </w:instrText>
        </w:r>
        <w:r>
          <w:rPr>
            <w:noProof/>
          </w:rPr>
          <w:instrText>HYPERLINK \l "_Toc9265728"</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第7章 总    结</w:t>
        </w:r>
        <w:r>
          <w:rPr>
            <w:noProof/>
            <w:webHidden/>
          </w:rPr>
          <w:tab/>
        </w:r>
        <w:r>
          <w:rPr>
            <w:noProof/>
            <w:webHidden/>
          </w:rPr>
          <w:fldChar w:fldCharType="begin"/>
        </w:r>
        <w:r>
          <w:rPr>
            <w:noProof/>
            <w:webHidden/>
          </w:rPr>
          <w:instrText xml:space="preserve"> PAGEREF _Toc9265728 \h </w:instrText>
        </w:r>
        <w:r>
          <w:rPr>
            <w:noProof/>
            <w:webHidden/>
          </w:rPr>
        </w:r>
      </w:ins>
      <w:r>
        <w:rPr>
          <w:noProof/>
          <w:webHidden/>
        </w:rPr>
        <w:fldChar w:fldCharType="separate"/>
      </w:r>
      <w:ins w:id="184" w:author="科 雷" w:date="2019-05-20T19:29:00Z">
        <w:r w:rsidR="00E33DAD">
          <w:rPr>
            <w:noProof/>
            <w:webHidden/>
          </w:rPr>
          <w:t>53</w:t>
        </w:r>
      </w:ins>
      <w:ins w:id="185" w:author="科 雷" w:date="2019-05-20T17:28:00Z">
        <w:r>
          <w:rPr>
            <w:noProof/>
            <w:webHidden/>
          </w:rPr>
          <w:fldChar w:fldCharType="end"/>
        </w:r>
        <w:r w:rsidRPr="00A14486">
          <w:rPr>
            <w:rStyle w:val="ab"/>
            <w:noProof/>
          </w:rPr>
          <w:fldChar w:fldCharType="end"/>
        </w:r>
      </w:ins>
    </w:p>
    <w:p w14:paraId="56C74D87" w14:textId="34C26FE8" w:rsidR="00856FDC" w:rsidRDefault="00856FDC" w:rsidP="00E33DAD">
      <w:pPr>
        <w:pStyle w:val="TOC1"/>
        <w:rPr>
          <w:ins w:id="186" w:author="科 雷" w:date="2019-05-20T17:28:00Z"/>
          <w:rFonts w:asciiTheme="minorHAnsi" w:eastAsiaTheme="minorEastAsia" w:hAnsiTheme="minorHAnsi" w:cstheme="minorBidi"/>
          <w:noProof/>
          <w:sz w:val="21"/>
          <w:szCs w:val="22"/>
        </w:rPr>
        <w:pPrChange w:id="187" w:author="科 雷" w:date="2019-05-20T19:29:00Z">
          <w:pPr>
            <w:pStyle w:val="TOC1"/>
            <w:tabs>
              <w:tab w:val="right" w:leader="dot" w:pos="9060"/>
            </w:tabs>
            <w:ind w:firstLine="480"/>
          </w:pPr>
        </w:pPrChange>
      </w:pPr>
      <w:ins w:id="188" w:author="科 雷" w:date="2019-05-20T17:28:00Z">
        <w:r w:rsidRPr="00A14486">
          <w:rPr>
            <w:rStyle w:val="ab"/>
            <w:noProof/>
          </w:rPr>
          <w:fldChar w:fldCharType="begin"/>
        </w:r>
        <w:r w:rsidRPr="00A14486">
          <w:rPr>
            <w:rStyle w:val="ab"/>
            <w:noProof/>
          </w:rPr>
          <w:instrText xml:space="preserve"> </w:instrText>
        </w:r>
        <w:r>
          <w:rPr>
            <w:noProof/>
          </w:rPr>
          <w:instrText>HYPERLINK \l "_Toc9265729"</w:instrText>
        </w:r>
        <w:r w:rsidRPr="00A14486">
          <w:rPr>
            <w:rStyle w:val="ab"/>
            <w:noProof/>
          </w:rPr>
          <w:instrText xml:space="preserve"> </w:instrText>
        </w:r>
        <w:r w:rsidRPr="00A14486">
          <w:rPr>
            <w:rStyle w:val="ab"/>
            <w:noProof/>
          </w:rPr>
        </w:r>
        <w:r w:rsidRPr="00A14486">
          <w:rPr>
            <w:rStyle w:val="ab"/>
            <w:noProof/>
          </w:rPr>
          <w:fldChar w:fldCharType="separate"/>
        </w:r>
        <w:r w:rsidRPr="00A14486">
          <w:rPr>
            <w:rStyle w:val="ab"/>
            <w:rFonts w:ascii="黑体" w:eastAsia="黑体"/>
            <w:noProof/>
          </w:rPr>
          <w:t>致    谢</w:t>
        </w:r>
        <w:r>
          <w:rPr>
            <w:noProof/>
            <w:webHidden/>
          </w:rPr>
          <w:tab/>
        </w:r>
        <w:r>
          <w:rPr>
            <w:noProof/>
            <w:webHidden/>
          </w:rPr>
          <w:fldChar w:fldCharType="begin"/>
        </w:r>
        <w:r>
          <w:rPr>
            <w:noProof/>
            <w:webHidden/>
          </w:rPr>
          <w:instrText xml:space="preserve"> PAGEREF _Toc9265729 \h </w:instrText>
        </w:r>
        <w:r>
          <w:rPr>
            <w:noProof/>
            <w:webHidden/>
          </w:rPr>
        </w:r>
      </w:ins>
      <w:r>
        <w:rPr>
          <w:noProof/>
          <w:webHidden/>
        </w:rPr>
        <w:fldChar w:fldCharType="separate"/>
      </w:r>
      <w:ins w:id="189" w:author="科 雷" w:date="2019-05-20T19:29:00Z">
        <w:r w:rsidR="00E33DAD">
          <w:rPr>
            <w:noProof/>
            <w:webHidden/>
          </w:rPr>
          <w:t>55</w:t>
        </w:r>
      </w:ins>
      <w:ins w:id="190" w:author="科 雷" w:date="2019-05-20T17:28:00Z">
        <w:r>
          <w:rPr>
            <w:noProof/>
            <w:webHidden/>
          </w:rPr>
          <w:fldChar w:fldCharType="end"/>
        </w:r>
        <w:r w:rsidRPr="00A14486">
          <w:rPr>
            <w:rStyle w:val="ab"/>
            <w:noProof/>
          </w:rPr>
          <w:fldChar w:fldCharType="end"/>
        </w:r>
      </w:ins>
    </w:p>
    <w:p w14:paraId="74B6772A" w14:textId="3F0417A8" w:rsidR="00A9566E" w:rsidDel="00856FDC" w:rsidRDefault="0002521D" w:rsidP="00E33DAD">
      <w:pPr>
        <w:pStyle w:val="TOC1"/>
        <w:rPr>
          <w:del w:id="191" w:author="科 雷" w:date="2019-05-20T17:28:00Z"/>
          <w:rFonts w:asciiTheme="minorHAnsi" w:eastAsiaTheme="minorEastAsia" w:hAnsiTheme="minorHAnsi" w:cstheme="minorBidi"/>
          <w:noProof/>
          <w:sz w:val="21"/>
          <w:szCs w:val="22"/>
        </w:rPr>
        <w:pPrChange w:id="192" w:author="科 雷" w:date="2019-05-20T19:29:00Z">
          <w:pPr>
            <w:pStyle w:val="TOC1"/>
            <w:tabs>
              <w:tab w:val="right" w:leader="dot" w:pos="9060"/>
            </w:tabs>
            <w:ind w:firstLineChars="0" w:firstLine="420"/>
          </w:pPr>
        </w:pPrChange>
      </w:pPr>
      <w:ins w:id="193" w:author="rjxy" w:date="2019-05-19T21:05:00Z">
        <w:del w:id="194" w:author="科 雷" w:date="2019-05-20T17:27:00Z">
          <w:r w:rsidRPr="00856FDC" w:rsidDel="00856FDC">
            <w:rPr>
              <w:noProof/>
              <w:rPrChange w:id="195" w:author="科 雷" w:date="2019-05-20T17:28:00Z">
                <w:rPr>
                  <w:rStyle w:val="ab"/>
                </w:rPr>
              </w:rPrChange>
            </w:rPr>
            <w:delText>_Toc8924210</w:delText>
          </w:r>
        </w:del>
      </w:ins>
      <w:del w:id="196" w:author="科 雷" w:date="2019-05-20T17:28:00Z">
        <w:r w:rsidR="00A9566E" w:rsidRPr="00856FDC" w:rsidDel="00856FDC">
          <w:rPr>
            <w:rFonts w:ascii="黑体" w:eastAsia="黑体"/>
            <w:noProof/>
            <w:rPrChange w:id="197" w:author="科 雷" w:date="2019-05-20T17:28:00Z">
              <w:rPr>
                <w:rStyle w:val="ab"/>
                <w:rFonts w:ascii="黑体" w:eastAsia="黑体"/>
                <w:noProof/>
              </w:rPr>
            </w:rPrChange>
          </w:rPr>
          <w:delText>摘  要</w:delText>
        </w:r>
        <w:r w:rsidR="00A9566E" w:rsidDel="00856FDC">
          <w:rPr>
            <w:noProof/>
            <w:webHidden/>
          </w:rPr>
          <w:tab/>
        </w:r>
      </w:del>
      <w:ins w:id="198" w:author="rjxy" w:date="2019-05-19T21:05:00Z">
        <w:del w:id="199" w:author="科 雷" w:date="2019-05-20T17:28:00Z">
          <w:r w:rsidDel="00856FDC">
            <w:rPr>
              <w:noProof/>
              <w:webHidden/>
            </w:rPr>
            <w:delText>I</w:delText>
          </w:r>
        </w:del>
      </w:ins>
      <w:del w:id="200" w:author="科 雷" w:date="2019-05-20T17:28:00Z">
        <w:r w:rsidR="00A9566E" w:rsidDel="00856FDC">
          <w:rPr>
            <w:noProof/>
            <w:webHidden/>
          </w:rPr>
          <w:delText>4</w:delText>
        </w:r>
      </w:del>
    </w:p>
    <w:p w14:paraId="17067E85" w14:textId="2213544F" w:rsidR="00A9566E" w:rsidDel="00856FDC" w:rsidRDefault="00A9566E" w:rsidP="00E33DAD">
      <w:pPr>
        <w:pStyle w:val="TOC1"/>
        <w:rPr>
          <w:del w:id="201" w:author="科 雷" w:date="2019-05-20T17:28:00Z"/>
          <w:rFonts w:asciiTheme="minorHAnsi" w:eastAsiaTheme="minorEastAsia" w:hAnsiTheme="minorHAnsi" w:cstheme="minorBidi"/>
          <w:noProof/>
          <w:sz w:val="21"/>
          <w:szCs w:val="22"/>
        </w:rPr>
        <w:pPrChange w:id="202" w:author="科 雷" w:date="2019-05-20T19:29:00Z">
          <w:pPr>
            <w:pStyle w:val="TOC1"/>
            <w:tabs>
              <w:tab w:val="right" w:leader="dot" w:pos="9060"/>
            </w:tabs>
            <w:ind w:firstLine="480"/>
          </w:pPr>
        </w:pPrChange>
      </w:pPr>
      <w:del w:id="203" w:author="科 雷" w:date="2019-05-20T17:28:00Z">
        <w:r w:rsidRPr="00856FDC" w:rsidDel="00856FDC">
          <w:rPr>
            <w:noProof/>
            <w:rPrChange w:id="204" w:author="科 雷" w:date="2019-05-20T17:28:00Z">
              <w:rPr>
                <w:rStyle w:val="ab"/>
                <w:rFonts w:ascii="黑体" w:eastAsia="黑体"/>
                <w:noProof/>
              </w:rPr>
            </w:rPrChange>
          </w:rPr>
          <w:delText>第1章  前  言</w:delText>
        </w:r>
        <w:r w:rsidDel="00856FDC">
          <w:rPr>
            <w:noProof/>
            <w:webHidden/>
          </w:rPr>
          <w:tab/>
        </w:r>
      </w:del>
      <w:ins w:id="205" w:author="rjxy" w:date="2019-05-19T21:05:00Z">
        <w:del w:id="206" w:author="科 雷" w:date="2019-05-20T17:28:00Z">
          <w:r w:rsidR="0002521D" w:rsidDel="00856FDC">
            <w:rPr>
              <w:noProof/>
              <w:webHidden/>
            </w:rPr>
            <w:delText>1</w:delText>
          </w:r>
        </w:del>
      </w:ins>
      <w:del w:id="207" w:author="科 雷" w:date="2019-05-20T17:28:00Z">
        <w:r w:rsidDel="00856FDC">
          <w:rPr>
            <w:noProof/>
            <w:webHidden/>
          </w:rPr>
          <w:delText>6</w:delText>
        </w:r>
      </w:del>
    </w:p>
    <w:p w14:paraId="6F307C52" w14:textId="34BB01F9" w:rsidR="00A9566E" w:rsidDel="00856FDC" w:rsidRDefault="00A9566E" w:rsidP="00814E12">
      <w:pPr>
        <w:pStyle w:val="TOC2"/>
        <w:rPr>
          <w:del w:id="208" w:author="科 雷" w:date="2019-05-20T17:28:00Z"/>
          <w:rFonts w:asciiTheme="minorHAnsi" w:eastAsiaTheme="minorEastAsia" w:hAnsiTheme="minorHAnsi" w:cstheme="minorBidi"/>
          <w:noProof/>
          <w:sz w:val="21"/>
          <w:szCs w:val="22"/>
        </w:rPr>
        <w:pPrChange w:id="209" w:author="科 雷" w:date="2019-05-20T19:30:00Z">
          <w:pPr>
            <w:pStyle w:val="TOC2"/>
            <w:tabs>
              <w:tab w:val="left" w:pos="1680"/>
              <w:tab w:val="right" w:leader="dot" w:pos="9060"/>
            </w:tabs>
            <w:ind w:left="480" w:firstLine="480"/>
          </w:pPr>
        </w:pPrChange>
      </w:pPr>
      <w:del w:id="210" w:author="科 雷" w:date="2019-05-20T17:28:00Z">
        <w:r w:rsidRPr="00856FDC" w:rsidDel="00856FDC">
          <w:rPr>
            <w:noProof/>
            <w:rPrChange w:id="211" w:author="科 雷" w:date="2019-05-20T17:28:00Z">
              <w:rPr>
                <w:rStyle w:val="ab"/>
                <w:rFonts w:ascii="黑体" w:eastAsia="黑体" w:hAnsi="黑体" w:cs="黑体"/>
                <w:bCs/>
                <w:noProof/>
              </w:rPr>
            </w:rPrChange>
          </w:rPr>
          <w:delText>1.1</w:delText>
        </w:r>
        <w:r w:rsidDel="00856FDC">
          <w:rPr>
            <w:rFonts w:asciiTheme="minorHAnsi" w:eastAsiaTheme="minorEastAsia" w:hAnsiTheme="minorHAnsi" w:cstheme="minorBidi"/>
            <w:noProof/>
            <w:sz w:val="21"/>
            <w:szCs w:val="22"/>
          </w:rPr>
          <w:tab/>
        </w:r>
        <w:r w:rsidRPr="00856FDC" w:rsidDel="00856FDC">
          <w:rPr>
            <w:noProof/>
            <w:rPrChange w:id="212" w:author="科 雷" w:date="2019-05-20T17:28:00Z">
              <w:rPr>
                <w:rStyle w:val="ab"/>
                <w:rFonts w:ascii="黑体" w:eastAsia="黑体" w:hAnsi="黑体" w:cs="黑体"/>
                <w:bCs/>
                <w:noProof/>
              </w:rPr>
            </w:rPrChange>
          </w:rPr>
          <w:delText>项目的背景和意义</w:delText>
        </w:r>
        <w:r w:rsidDel="00856FDC">
          <w:rPr>
            <w:noProof/>
            <w:webHidden/>
          </w:rPr>
          <w:tab/>
        </w:r>
      </w:del>
      <w:ins w:id="213" w:author="rjxy" w:date="2019-05-19T21:05:00Z">
        <w:del w:id="214" w:author="科 雷" w:date="2019-05-20T17:28:00Z">
          <w:r w:rsidR="0002521D" w:rsidDel="00856FDC">
            <w:rPr>
              <w:noProof/>
              <w:webHidden/>
            </w:rPr>
            <w:delText>1</w:delText>
          </w:r>
        </w:del>
      </w:ins>
      <w:del w:id="215" w:author="科 雷" w:date="2019-05-20T17:28:00Z">
        <w:r w:rsidDel="00856FDC">
          <w:rPr>
            <w:noProof/>
            <w:webHidden/>
          </w:rPr>
          <w:delText>6</w:delText>
        </w:r>
      </w:del>
    </w:p>
    <w:p w14:paraId="321E44FC" w14:textId="1E4BC603" w:rsidR="00A9566E" w:rsidDel="00856FDC" w:rsidRDefault="00A9566E" w:rsidP="00814E12">
      <w:pPr>
        <w:pStyle w:val="TOC2"/>
        <w:rPr>
          <w:del w:id="216" w:author="科 雷" w:date="2019-05-20T17:28:00Z"/>
          <w:rFonts w:asciiTheme="minorHAnsi" w:eastAsiaTheme="minorEastAsia" w:hAnsiTheme="minorHAnsi" w:cstheme="minorBidi"/>
          <w:noProof/>
          <w:sz w:val="21"/>
          <w:szCs w:val="22"/>
        </w:rPr>
        <w:pPrChange w:id="217" w:author="科 雷" w:date="2019-05-20T19:30:00Z">
          <w:pPr>
            <w:pStyle w:val="TOC2"/>
            <w:tabs>
              <w:tab w:val="left" w:pos="1680"/>
              <w:tab w:val="right" w:leader="dot" w:pos="9060"/>
            </w:tabs>
            <w:ind w:left="480" w:firstLine="480"/>
          </w:pPr>
        </w:pPrChange>
      </w:pPr>
      <w:del w:id="218" w:author="科 雷" w:date="2019-05-20T17:28:00Z">
        <w:r w:rsidRPr="00856FDC" w:rsidDel="00856FDC">
          <w:rPr>
            <w:noProof/>
            <w:rPrChange w:id="219" w:author="科 雷" w:date="2019-05-20T17:28:00Z">
              <w:rPr>
                <w:rStyle w:val="ab"/>
                <w:rFonts w:ascii="黑体" w:eastAsia="黑体" w:hAnsi="黑体" w:cs="黑体"/>
                <w:bCs/>
                <w:noProof/>
              </w:rPr>
            </w:rPrChange>
          </w:rPr>
          <w:delText>1.2</w:delText>
        </w:r>
        <w:r w:rsidDel="00856FDC">
          <w:rPr>
            <w:rFonts w:asciiTheme="minorHAnsi" w:eastAsiaTheme="minorEastAsia" w:hAnsiTheme="minorHAnsi" w:cstheme="minorBidi"/>
            <w:noProof/>
            <w:sz w:val="21"/>
            <w:szCs w:val="22"/>
          </w:rPr>
          <w:tab/>
        </w:r>
        <w:r w:rsidRPr="00856FDC" w:rsidDel="00856FDC">
          <w:rPr>
            <w:noProof/>
            <w:rPrChange w:id="220" w:author="科 雷" w:date="2019-05-20T17:28:00Z">
              <w:rPr>
                <w:rStyle w:val="ab"/>
                <w:rFonts w:ascii="黑体" w:eastAsia="黑体" w:hAnsi="黑体" w:cs="黑体"/>
                <w:bCs/>
                <w:noProof/>
              </w:rPr>
            </w:rPrChange>
          </w:rPr>
          <w:delText>研究开发现状分析</w:delText>
        </w:r>
        <w:r w:rsidDel="00856FDC">
          <w:rPr>
            <w:noProof/>
            <w:webHidden/>
          </w:rPr>
          <w:tab/>
        </w:r>
      </w:del>
      <w:ins w:id="221" w:author="rjxy" w:date="2019-05-19T21:05:00Z">
        <w:del w:id="222" w:author="科 雷" w:date="2019-05-20T17:28:00Z">
          <w:r w:rsidR="0002521D" w:rsidDel="00856FDC">
            <w:rPr>
              <w:noProof/>
              <w:webHidden/>
            </w:rPr>
            <w:delText>1</w:delText>
          </w:r>
        </w:del>
      </w:ins>
      <w:del w:id="223" w:author="科 雷" w:date="2019-05-20T17:28:00Z">
        <w:r w:rsidDel="00856FDC">
          <w:rPr>
            <w:noProof/>
            <w:webHidden/>
          </w:rPr>
          <w:delText>6</w:delText>
        </w:r>
      </w:del>
    </w:p>
    <w:p w14:paraId="4E49404D" w14:textId="2CCB4B62" w:rsidR="00A9566E" w:rsidDel="00856FDC" w:rsidRDefault="00A9566E" w:rsidP="00814E12">
      <w:pPr>
        <w:pStyle w:val="TOC2"/>
        <w:rPr>
          <w:del w:id="224" w:author="科 雷" w:date="2019-05-20T17:28:00Z"/>
          <w:rFonts w:asciiTheme="minorHAnsi" w:eastAsiaTheme="minorEastAsia" w:hAnsiTheme="minorHAnsi" w:cstheme="minorBidi"/>
          <w:noProof/>
          <w:sz w:val="21"/>
          <w:szCs w:val="22"/>
        </w:rPr>
        <w:pPrChange w:id="225" w:author="科 雷" w:date="2019-05-20T19:30:00Z">
          <w:pPr>
            <w:pStyle w:val="TOC2"/>
            <w:tabs>
              <w:tab w:val="left" w:pos="1680"/>
              <w:tab w:val="right" w:leader="dot" w:pos="9060"/>
            </w:tabs>
            <w:ind w:left="480" w:firstLine="480"/>
          </w:pPr>
        </w:pPrChange>
      </w:pPr>
      <w:del w:id="226" w:author="科 雷" w:date="2019-05-20T17:28:00Z">
        <w:r w:rsidRPr="00856FDC" w:rsidDel="00856FDC">
          <w:rPr>
            <w:noProof/>
            <w:rPrChange w:id="227" w:author="科 雷" w:date="2019-05-20T17:28:00Z">
              <w:rPr>
                <w:rStyle w:val="ab"/>
                <w:rFonts w:ascii="黑体" w:eastAsia="黑体" w:hAnsi="黑体" w:cs="黑体"/>
                <w:bCs/>
                <w:noProof/>
              </w:rPr>
            </w:rPrChange>
          </w:rPr>
          <w:delText>1.3</w:delText>
        </w:r>
        <w:r w:rsidDel="00856FDC">
          <w:rPr>
            <w:rFonts w:asciiTheme="minorHAnsi" w:eastAsiaTheme="minorEastAsia" w:hAnsiTheme="minorHAnsi" w:cstheme="minorBidi"/>
            <w:noProof/>
            <w:sz w:val="21"/>
            <w:szCs w:val="22"/>
          </w:rPr>
          <w:tab/>
        </w:r>
        <w:r w:rsidRPr="00856FDC" w:rsidDel="00856FDC">
          <w:rPr>
            <w:noProof/>
            <w:rPrChange w:id="228" w:author="科 雷" w:date="2019-05-20T17:28:00Z">
              <w:rPr>
                <w:rStyle w:val="ab"/>
                <w:rFonts w:ascii="黑体" w:eastAsia="黑体" w:hAnsi="黑体" w:cs="黑体"/>
                <w:bCs/>
                <w:noProof/>
              </w:rPr>
            </w:rPrChange>
          </w:rPr>
          <w:delText>研究目标及范围</w:delText>
        </w:r>
        <w:r w:rsidDel="00856FDC">
          <w:rPr>
            <w:noProof/>
            <w:webHidden/>
          </w:rPr>
          <w:tab/>
        </w:r>
      </w:del>
      <w:ins w:id="229" w:author="rjxy" w:date="2019-05-19T21:05:00Z">
        <w:del w:id="230" w:author="科 雷" w:date="2019-05-20T17:28:00Z">
          <w:r w:rsidR="0002521D" w:rsidDel="00856FDC">
            <w:rPr>
              <w:noProof/>
              <w:webHidden/>
            </w:rPr>
            <w:delText>1</w:delText>
          </w:r>
        </w:del>
      </w:ins>
      <w:del w:id="231" w:author="科 雷" w:date="2019-05-20T17:28:00Z">
        <w:r w:rsidDel="00856FDC">
          <w:rPr>
            <w:noProof/>
            <w:webHidden/>
          </w:rPr>
          <w:delText>6</w:delText>
        </w:r>
      </w:del>
    </w:p>
    <w:p w14:paraId="6B34B21F" w14:textId="1149212C" w:rsidR="00A9566E" w:rsidDel="00856FDC" w:rsidRDefault="00A9566E" w:rsidP="00814E12">
      <w:pPr>
        <w:pStyle w:val="TOC2"/>
        <w:rPr>
          <w:del w:id="232" w:author="科 雷" w:date="2019-05-20T17:28:00Z"/>
          <w:rFonts w:asciiTheme="minorHAnsi" w:eastAsiaTheme="minorEastAsia" w:hAnsiTheme="minorHAnsi" w:cstheme="minorBidi"/>
          <w:noProof/>
          <w:sz w:val="21"/>
          <w:szCs w:val="22"/>
        </w:rPr>
        <w:pPrChange w:id="233" w:author="科 雷" w:date="2019-05-20T19:30:00Z">
          <w:pPr>
            <w:pStyle w:val="TOC2"/>
            <w:tabs>
              <w:tab w:val="left" w:pos="1680"/>
              <w:tab w:val="right" w:leader="dot" w:pos="9060"/>
            </w:tabs>
            <w:ind w:left="480" w:firstLine="480"/>
          </w:pPr>
        </w:pPrChange>
      </w:pPr>
      <w:del w:id="234" w:author="科 雷" w:date="2019-05-20T17:28:00Z">
        <w:r w:rsidRPr="00856FDC" w:rsidDel="00856FDC">
          <w:rPr>
            <w:noProof/>
            <w:rPrChange w:id="235" w:author="科 雷" w:date="2019-05-20T17:28:00Z">
              <w:rPr>
                <w:rStyle w:val="ab"/>
                <w:rFonts w:ascii="黑体" w:eastAsia="黑体" w:hAnsi="黑体" w:cs="黑体"/>
                <w:bCs/>
                <w:noProof/>
              </w:rPr>
            </w:rPrChange>
          </w:rPr>
          <w:delText>1.4</w:delText>
        </w:r>
        <w:r w:rsidDel="00856FDC">
          <w:rPr>
            <w:rFonts w:asciiTheme="minorHAnsi" w:eastAsiaTheme="minorEastAsia" w:hAnsiTheme="minorHAnsi" w:cstheme="minorBidi"/>
            <w:noProof/>
            <w:sz w:val="21"/>
            <w:szCs w:val="22"/>
          </w:rPr>
          <w:tab/>
        </w:r>
        <w:r w:rsidRPr="00856FDC" w:rsidDel="00856FDC">
          <w:rPr>
            <w:noProof/>
            <w:rPrChange w:id="236" w:author="科 雷" w:date="2019-05-20T17:28:00Z">
              <w:rPr>
                <w:rStyle w:val="ab"/>
                <w:rFonts w:ascii="黑体" w:eastAsia="黑体" w:hAnsi="黑体" w:cs="黑体"/>
                <w:bCs/>
                <w:noProof/>
              </w:rPr>
            </w:rPrChange>
          </w:rPr>
          <w:delText>论文结构简介</w:delText>
        </w:r>
        <w:r w:rsidDel="00856FDC">
          <w:rPr>
            <w:noProof/>
            <w:webHidden/>
          </w:rPr>
          <w:tab/>
        </w:r>
      </w:del>
      <w:ins w:id="237" w:author="rjxy" w:date="2019-05-19T21:05:00Z">
        <w:del w:id="238" w:author="科 雷" w:date="2019-05-20T17:28:00Z">
          <w:r w:rsidR="0002521D" w:rsidDel="00856FDC">
            <w:rPr>
              <w:noProof/>
              <w:webHidden/>
            </w:rPr>
            <w:delText>2</w:delText>
          </w:r>
        </w:del>
      </w:ins>
      <w:del w:id="239" w:author="科 雷" w:date="2019-05-20T17:28:00Z">
        <w:r w:rsidDel="00856FDC">
          <w:rPr>
            <w:noProof/>
            <w:webHidden/>
          </w:rPr>
          <w:delText>6</w:delText>
        </w:r>
      </w:del>
    </w:p>
    <w:p w14:paraId="5FA23B88" w14:textId="636B5ED1" w:rsidR="00A9566E" w:rsidDel="00856FDC" w:rsidRDefault="00A9566E" w:rsidP="00E33DAD">
      <w:pPr>
        <w:pStyle w:val="TOC1"/>
        <w:rPr>
          <w:del w:id="240" w:author="科 雷" w:date="2019-05-20T17:28:00Z"/>
          <w:rFonts w:asciiTheme="minorHAnsi" w:eastAsiaTheme="minorEastAsia" w:hAnsiTheme="minorHAnsi" w:cstheme="minorBidi"/>
          <w:noProof/>
          <w:sz w:val="21"/>
          <w:szCs w:val="22"/>
        </w:rPr>
        <w:pPrChange w:id="241" w:author="科 雷" w:date="2019-05-20T19:29:00Z">
          <w:pPr>
            <w:pStyle w:val="TOC1"/>
            <w:tabs>
              <w:tab w:val="right" w:leader="dot" w:pos="9060"/>
            </w:tabs>
            <w:ind w:firstLine="480"/>
          </w:pPr>
        </w:pPrChange>
      </w:pPr>
      <w:del w:id="242" w:author="科 雷" w:date="2019-05-20T17:28:00Z">
        <w:r w:rsidRPr="00856FDC" w:rsidDel="00856FDC">
          <w:rPr>
            <w:noProof/>
            <w:rPrChange w:id="243" w:author="科 雷" w:date="2019-05-20T17:28:00Z">
              <w:rPr>
                <w:rStyle w:val="ab"/>
                <w:rFonts w:ascii="黑体" w:eastAsia="黑体"/>
                <w:noProof/>
              </w:rPr>
            </w:rPrChange>
          </w:rPr>
          <w:delText>第2章  技术与原理</w:delText>
        </w:r>
        <w:r w:rsidDel="00856FDC">
          <w:rPr>
            <w:noProof/>
            <w:webHidden/>
          </w:rPr>
          <w:tab/>
        </w:r>
      </w:del>
      <w:ins w:id="244" w:author="rjxy" w:date="2019-05-19T21:05:00Z">
        <w:del w:id="245" w:author="科 雷" w:date="2019-05-20T17:28:00Z">
          <w:r w:rsidR="0002521D" w:rsidDel="00856FDC">
            <w:rPr>
              <w:noProof/>
              <w:webHidden/>
            </w:rPr>
            <w:delText>3</w:delText>
          </w:r>
        </w:del>
      </w:ins>
      <w:del w:id="246" w:author="科 雷" w:date="2019-05-20T17:28:00Z">
        <w:r w:rsidDel="00856FDC">
          <w:rPr>
            <w:noProof/>
            <w:webHidden/>
          </w:rPr>
          <w:delText>7</w:delText>
        </w:r>
      </w:del>
    </w:p>
    <w:p w14:paraId="6DD2BC60" w14:textId="1D82B071" w:rsidR="00A9566E" w:rsidDel="00856FDC" w:rsidRDefault="00A9566E" w:rsidP="00814E12">
      <w:pPr>
        <w:pStyle w:val="TOC2"/>
        <w:rPr>
          <w:del w:id="247" w:author="科 雷" w:date="2019-05-20T17:28:00Z"/>
          <w:rFonts w:asciiTheme="minorHAnsi" w:eastAsiaTheme="minorEastAsia" w:hAnsiTheme="minorHAnsi" w:cstheme="minorBidi"/>
          <w:noProof/>
          <w:sz w:val="21"/>
          <w:szCs w:val="22"/>
        </w:rPr>
        <w:pPrChange w:id="248" w:author="科 雷" w:date="2019-05-20T19:30:00Z">
          <w:pPr>
            <w:pStyle w:val="TOC2"/>
            <w:tabs>
              <w:tab w:val="right" w:leader="dot" w:pos="9060"/>
            </w:tabs>
            <w:ind w:left="480" w:firstLine="480"/>
          </w:pPr>
        </w:pPrChange>
      </w:pPr>
      <w:del w:id="249" w:author="科 雷" w:date="2019-05-20T17:28:00Z">
        <w:r w:rsidRPr="00856FDC" w:rsidDel="00856FDC">
          <w:rPr>
            <w:noProof/>
            <w:rPrChange w:id="250" w:author="科 雷" w:date="2019-05-20T17:28:00Z">
              <w:rPr>
                <w:rStyle w:val="ab"/>
                <w:rFonts w:ascii="黑体" w:eastAsia="黑体"/>
                <w:noProof/>
              </w:rPr>
            </w:rPrChange>
          </w:rPr>
          <w:delText>2.1 系统开发技术</w:delText>
        </w:r>
        <w:r w:rsidDel="00856FDC">
          <w:rPr>
            <w:noProof/>
            <w:webHidden/>
          </w:rPr>
          <w:tab/>
        </w:r>
      </w:del>
      <w:ins w:id="251" w:author="rjxy" w:date="2019-05-19T21:05:00Z">
        <w:del w:id="252" w:author="科 雷" w:date="2019-05-20T17:28:00Z">
          <w:r w:rsidR="0002521D" w:rsidDel="00856FDC">
            <w:rPr>
              <w:noProof/>
              <w:webHidden/>
            </w:rPr>
            <w:delText>3</w:delText>
          </w:r>
        </w:del>
      </w:ins>
      <w:del w:id="253" w:author="科 雷" w:date="2019-05-20T17:28:00Z">
        <w:r w:rsidDel="00856FDC">
          <w:rPr>
            <w:noProof/>
            <w:webHidden/>
          </w:rPr>
          <w:delText>7</w:delText>
        </w:r>
      </w:del>
    </w:p>
    <w:p w14:paraId="4891A543" w14:textId="600CFB0E" w:rsidR="00A9566E" w:rsidDel="00856FDC" w:rsidRDefault="00A9566E" w:rsidP="00814E12">
      <w:pPr>
        <w:pStyle w:val="TOC2"/>
        <w:rPr>
          <w:del w:id="254" w:author="科 雷" w:date="2019-05-20T17:28:00Z"/>
          <w:rFonts w:asciiTheme="minorHAnsi" w:eastAsiaTheme="minorEastAsia" w:hAnsiTheme="minorHAnsi" w:cstheme="minorBidi"/>
          <w:noProof/>
          <w:sz w:val="21"/>
          <w:szCs w:val="22"/>
        </w:rPr>
        <w:pPrChange w:id="255" w:author="科 雷" w:date="2019-05-20T19:30:00Z">
          <w:pPr>
            <w:pStyle w:val="TOC2"/>
            <w:tabs>
              <w:tab w:val="right" w:leader="dot" w:pos="9060"/>
            </w:tabs>
            <w:ind w:left="480" w:firstLine="480"/>
          </w:pPr>
        </w:pPrChange>
      </w:pPr>
      <w:del w:id="256" w:author="科 雷" w:date="2019-05-20T17:28:00Z">
        <w:r w:rsidRPr="00856FDC" w:rsidDel="00856FDC">
          <w:rPr>
            <w:noProof/>
            <w:rPrChange w:id="257" w:author="科 雷" w:date="2019-05-20T17:28:00Z">
              <w:rPr>
                <w:rStyle w:val="ab"/>
                <w:rFonts w:ascii="黑体" w:eastAsia="黑体"/>
                <w:noProof/>
              </w:rPr>
            </w:rPrChange>
          </w:rPr>
          <w:delText>2.2 系统开发工具介绍</w:delText>
        </w:r>
        <w:r w:rsidDel="00856FDC">
          <w:rPr>
            <w:noProof/>
            <w:webHidden/>
          </w:rPr>
          <w:tab/>
        </w:r>
      </w:del>
      <w:ins w:id="258" w:author="rjxy" w:date="2019-05-19T21:05:00Z">
        <w:del w:id="259" w:author="科 雷" w:date="2019-05-20T17:28:00Z">
          <w:r w:rsidR="0002521D" w:rsidDel="00856FDC">
            <w:rPr>
              <w:noProof/>
              <w:webHidden/>
            </w:rPr>
            <w:delText>4</w:delText>
          </w:r>
        </w:del>
      </w:ins>
      <w:del w:id="260" w:author="科 雷" w:date="2019-05-20T17:28:00Z">
        <w:r w:rsidDel="00856FDC">
          <w:rPr>
            <w:noProof/>
            <w:webHidden/>
          </w:rPr>
          <w:delText>9</w:delText>
        </w:r>
      </w:del>
    </w:p>
    <w:p w14:paraId="167DD4E2" w14:textId="7404F989" w:rsidR="00A9566E" w:rsidDel="00856FDC" w:rsidRDefault="00A9566E" w:rsidP="00E33DAD">
      <w:pPr>
        <w:pStyle w:val="TOC1"/>
        <w:rPr>
          <w:del w:id="261" w:author="科 雷" w:date="2019-05-20T17:28:00Z"/>
          <w:rFonts w:asciiTheme="minorHAnsi" w:eastAsiaTheme="minorEastAsia" w:hAnsiTheme="minorHAnsi" w:cstheme="minorBidi"/>
          <w:noProof/>
          <w:sz w:val="21"/>
          <w:szCs w:val="22"/>
        </w:rPr>
        <w:pPrChange w:id="262" w:author="科 雷" w:date="2019-05-20T19:29:00Z">
          <w:pPr>
            <w:pStyle w:val="TOC1"/>
            <w:tabs>
              <w:tab w:val="right" w:leader="dot" w:pos="9060"/>
            </w:tabs>
            <w:ind w:firstLine="480"/>
          </w:pPr>
        </w:pPrChange>
      </w:pPr>
      <w:del w:id="263" w:author="科 雷" w:date="2019-05-20T17:28:00Z">
        <w:r w:rsidRPr="00856FDC" w:rsidDel="00856FDC">
          <w:rPr>
            <w:noProof/>
            <w:rPrChange w:id="264" w:author="科 雷" w:date="2019-05-20T17:28:00Z">
              <w:rPr>
                <w:rStyle w:val="ab"/>
                <w:rFonts w:ascii="黑体" w:eastAsia="黑体"/>
                <w:noProof/>
              </w:rPr>
            </w:rPrChange>
          </w:rPr>
          <w:delText>第3章  需求建模</w:delText>
        </w:r>
        <w:r w:rsidDel="00856FDC">
          <w:rPr>
            <w:noProof/>
            <w:webHidden/>
          </w:rPr>
          <w:tab/>
        </w:r>
      </w:del>
      <w:ins w:id="265" w:author="rjxy" w:date="2019-05-19T21:05:00Z">
        <w:del w:id="266" w:author="科 雷" w:date="2019-05-20T17:28:00Z">
          <w:r w:rsidR="0002521D" w:rsidDel="00856FDC">
            <w:rPr>
              <w:noProof/>
              <w:webHidden/>
            </w:rPr>
            <w:delText>6</w:delText>
          </w:r>
        </w:del>
      </w:ins>
      <w:del w:id="267" w:author="科 雷" w:date="2019-05-20T17:28:00Z">
        <w:r w:rsidDel="00856FDC">
          <w:rPr>
            <w:noProof/>
            <w:webHidden/>
          </w:rPr>
          <w:delText>10</w:delText>
        </w:r>
      </w:del>
    </w:p>
    <w:p w14:paraId="745C97E6" w14:textId="63395273" w:rsidR="00A9566E" w:rsidDel="00856FDC" w:rsidRDefault="00A9566E" w:rsidP="00814E12">
      <w:pPr>
        <w:pStyle w:val="TOC2"/>
        <w:rPr>
          <w:del w:id="268" w:author="科 雷" w:date="2019-05-20T17:28:00Z"/>
          <w:rFonts w:asciiTheme="minorHAnsi" w:eastAsiaTheme="minorEastAsia" w:hAnsiTheme="minorHAnsi" w:cstheme="minorBidi"/>
          <w:noProof/>
          <w:sz w:val="21"/>
          <w:szCs w:val="22"/>
        </w:rPr>
        <w:pPrChange w:id="269" w:author="科 雷" w:date="2019-05-20T19:30:00Z">
          <w:pPr>
            <w:pStyle w:val="TOC2"/>
            <w:tabs>
              <w:tab w:val="right" w:leader="dot" w:pos="9060"/>
            </w:tabs>
            <w:ind w:left="480" w:firstLine="480"/>
          </w:pPr>
        </w:pPrChange>
      </w:pPr>
      <w:del w:id="270" w:author="科 雷" w:date="2019-05-20T17:28:00Z">
        <w:r w:rsidRPr="00856FDC" w:rsidDel="00856FDC">
          <w:rPr>
            <w:noProof/>
            <w:rPrChange w:id="271" w:author="科 雷" w:date="2019-05-20T17:28:00Z">
              <w:rPr>
                <w:rStyle w:val="ab"/>
                <w:rFonts w:ascii="黑体" w:eastAsia="黑体"/>
                <w:noProof/>
              </w:rPr>
            </w:rPrChange>
          </w:rPr>
          <w:delText>3.1 系统可行性分析</w:delText>
        </w:r>
        <w:r w:rsidDel="00856FDC">
          <w:rPr>
            <w:noProof/>
            <w:webHidden/>
          </w:rPr>
          <w:tab/>
        </w:r>
      </w:del>
      <w:ins w:id="272" w:author="rjxy" w:date="2019-05-19T21:05:00Z">
        <w:del w:id="273" w:author="科 雷" w:date="2019-05-20T17:28:00Z">
          <w:r w:rsidR="0002521D" w:rsidDel="00856FDC">
            <w:rPr>
              <w:noProof/>
              <w:webHidden/>
            </w:rPr>
            <w:delText>6</w:delText>
          </w:r>
        </w:del>
      </w:ins>
      <w:del w:id="274" w:author="科 雷" w:date="2019-05-20T17:28:00Z">
        <w:r w:rsidDel="00856FDC">
          <w:rPr>
            <w:noProof/>
            <w:webHidden/>
          </w:rPr>
          <w:delText>10</w:delText>
        </w:r>
      </w:del>
    </w:p>
    <w:p w14:paraId="1F3C3C6E" w14:textId="703CEDF6" w:rsidR="00A9566E" w:rsidDel="00856FDC" w:rsidRDefault="00A9566E" w:rsidP="00814E12">
      <w:pPr>
        <w:pStyle w:val="TOC2"/>
        <w:rPr>
          <w:del w:id="275" w:author="科 雷" w:date="2019-05-20T17:28:00Z"/>
          <w:rFonts w:asciiTheme="minorHAnsi" w:eastAsiaTheme="minorEastAsia" w:hAnsiTheme="minorHAnsi" w:cstheme="minorBidi"/>
          <w:noProof/>
          <w:sz w:val="21"/>
          <w:szCs w:val="22"/>
        </w:rPr>
        <w:pPrChange w:id="276" w:author="科 雷" w:date="2019-05-20T19:30:00Z">
          <w:pPr>
            <w:pStyle w:val="TOC2"/>
            <w:tabs>
              <w:tab w:val="right" w:leader="dot" w:pos="9060"/>
            </w:tabs>
            <w:ind w:left="480" w:firstLine="480"/>
          </w:pPr>
        </w:pPrChange>
      </w:pPr>
      <w:del w:id="277" w:author="科 雷" w:date="2019-05-20T17:28:00Z">
        <w:r w:rsidRPr="00856FDC" w:rsidDel="00856FDC">
          <w:rPr>
            <w:noProof/>
            <w:rPrChange w:id="278" w:author="科 雷" w:date="2019-05-20T17:28:00Z">
              <w:rPr>
                <w:rStyle w:val="ab"/>
                <w:rFonts w:ascii="黑体" w:eastAsia="黑体"/>
                <w:noProof/>
              </w:rPr>
            </w:rPrChange>
          </w:rPr>
          <w:delText>3.2 系统需求分析</w:delText>
        </w:r>
        <w:r w:rsidDel="00856FDC">
          <w:rPr>
            <w:noProof/>
            <w:webHidden/>
          </w:rPr>
          <w:tab/>
        </w:r>
      </w:del>
      <w:ins w:id="279" w:author="rjxy" w:date="2019-05-19T21:05:00Z">
        <w:del w:id="280" w:author="科 雷" w:date="2019-05-20T17:28:00Z">
          <w:r w:rsidR="0002521D" w:rsidDel="00856FDC">
            <w:rPr>
              <w:noProof/>
              <w:webHidden/>
            </w:rPr>
            <w:delText>6</w:delText>
          </w:r>
        </w:del>
      </w:ins>
      <w:del w:id="281" w:author="科 雷" w:date="2019-05-20T17:28:00Z">
        <w:r w:rsidDel="00856FDC">
          <w:rPr>
            <w:noProof/>
            <w:webHidden/>
          </w:rPr>
          <w:delText>10</w:delText>
        </w:r>
      </w:del>
    </w:p>
    <w:p w14:paraId="64E714C3" w14:textId="15742516" w:rsidR="00A9566E" w:rsidDel="00856FDC" w:rsidRDefault="00A9566E" w:rsidP="00814E12">
      <w:pPr>
        <w:pStyle w:val="TOC2"/>
        <w:rPr>
          <w:del w:id="282" w:author="科 雷" w:date="2019-05-20T17:28:00Z"/>
          <w:rFonts w:asciiTheme="minorHAnsi" w:eastAsiaTheme="minorEastAsia" w:hAnsiTheme="minorHAnsi" w:cstheme="minorBidi"/>
          <w:noProof/>
          <w:sz w:val="21"/>
          <w:szCs w:val="22"/>
        </w:rPr>
        <w:pPrChange w:id="283" w:author="科 雷" w:date="2019-05-20T19:30:00Z">
          <w:pPr>
            <w:pStyle w:val="TOC2"/>
            <w:tabs>
              <w:tab w:val="right" w:leader="dot" w:pos="9060"/>
            </w:tabs>
            <w:ind w:left="480" w:firstLine="480"/>
          </w:pPr>
        </w:pPrChange>
      </w:pPr>
      <w:del w:id="284" w:author="科 雷" w:date="2019-05-20T17:28:00Z">
        <w:r w:rsidRPr="00856FDC" w:rsidDel="00856FDC">
          <w:rPr>
            <w:noProof/>
            <w:rPrChange w:id="285" w:author="科 雷" w:date="2019-05-20T17:28:00Z">
              <w:rPr>
                <w:rStyle w:val="ab"/>
                <w:rFonts w:ascii="黑体" w:eastAsia="黑体"/>
                <w:noProof/>
              </w:rPr>
            </w:rPrChange>
          </w:rPr>
          <w:delText>3.3 系统角色定义</w:delText>
        </w:r>
        <w:r w:rsidDel="00856FDC">
          <w:rPr>
            <w:noProof/>
            <w:webHidden/>
          </w:rPr>
          <w:tab/>
        </w:r>
      </w:del>
      <w:ins w:id="286" w:author="rjxy" w:date="2019-05-19T21:05:00Z">
        <w:del w:id="287" w:author="科 雷" w:date="2019-05-20T17:28:00Z">
          <w:r w:rsidR="0002521D" w:rsidDel="00856FDC">
            <w:rPr>
              <w:noProof/>
              <w:webHidden/>
            </w:rPr>
            <w:delText>11</w:delText>
          </w:r>
        </w:del>
      </w:ins>
      <w:del w:id="288" w:author="科 雷" w:date="2019-05-20T17:28:00Z">
        <w:r w:rsidDel="00856FDC">
          <w:rPr>
            <w:noProof/>
            <w:webHidden/>
          </w:rPr>
          <w:delText>15</w:delText>
        </w:r>
      </w:del>
    </w:p>
    <w:p w14:paraId="10145DA7" w14:textId="4798C09F" w:rsidR="00A9566E" w:rsidDel="00856FDC" w:rsidRDefault="00A9566E" w:rsidP="00E33DAD">
      <w:pPr>
        <w:pStyle w:val="TOC1"/>
        <w:rPr>
          <w:del w:id="289" w:author="科 雷" w:date="2019-05-20T17:28:00Z"/>
          <w:rFonts w:asciiTheme="minorHAnsi" w:eastAsiaTheme="minorEastAsia" w:hAnsiTheme="minorHAnsi" w:cstheme="minorBidi"/>
          <w:noProof/>
          <w:sz w:val="21"/>
          <w:szCs w:val="22"/>
        </w:rPr>
        <w:pPrChange w:id="290" w:author="科 雷" w:date="2019-05-20T19:29:00Z">
          <w:pPr>
            <w:pStyle w:val="TOC1"/>
            <w:tabs>
              <w:tab w:val="right" w:leader="dot" w:pos="9060"/>
            </w:tabs>
            <w:ind w:firstLine="480"/>
          </w:pPr>
        </w:pPrChange>
      </w:pPr>
      <w:del w:id="291" w:author="科 雷" w:date="2019-05-20T17:28:00Z">
        <w:r w:rsidRPr="00856FDC" w:rsidDel="00856FDC">
          <w:rPr>
            <w:noProof/>
            <w:rPrChange w:id="292" w:author="科 雷" w:date="2019-05-20T17:28:00Z">
              <w:rPr>
                <w:rStyle w:val="ab"/>
                <w:rFonts w:ascii="黑体" w:eastAsia="黑体"/>
                <w:noProof/>
              </w:rPr>
            </w:rPrChange>
          </w:rPr>
          <w:delText>第4章  架构设计</w:delText>
        </w:r>
        <w:r w:rsidDel="00856FDC">
          <w:rPr>
            <w:noProof/>
            <w:webHidden/>
          </w:rPr>
          <w:tab/>
        </w:r>
      </w:del>
      <w:ins w:id="293" w:author="rjxy" w:date="2019-05-19T21:05:00Z">
        <w:del w:id="294" w:author="科 雷" w:date="2019-05-20T17:28:00Z">
          <w:r w:rsidR="0002521D" w:rsidDel="00856FDC">
            <w:rPr>
              <w:noProof/>
              <w:webHidden/>
            </w:rPr>
            <w:delText>26</w:delText>
          </w:r>
        </w:del>
      </w:ins>
      <w:del w:id="295" w:author="科 雷" w:date="2019-05-20T17:28:00Z">
        <w:r w:rsidDel="00856FDC">
          <w:rPr>
            <w:noProof/>
            <w:webHidden/>
          </w:rPr>
          <w:delText>29</w:delText>
        </w:r>
      </w:del>
    </w:p>
    <w:p w14:paraId="785976DA" w14:textId="4C789805" w:rsidR="00A9566E" w:rsidDel="00856FDC" w:rsidRDefault="00A9566E" w:rsidP="00814E12">
      <w:pPr>
        <w:pStyle w:val="TOC2"/>
        <w:rPr>
          <w:del w:id="296" w:author="科 雷" w:date="2019-05-20T17:28:00Z"/>
          <w:rFonts w:asciiTheme="minorHAnsi" w:eastAsiaTheme="minorEastAsia" w:hAnsiTheme="minorHAnsi" w:cstheme="minorBidi"/>
          <w:noProof/>
          <w:sz w:val="21"/>
          <w:szCs w:val="22"/>
        </w:rPr>
        <w:pPrChange w:id="297" w:author="科 雷" w:date="2019-05-20T19:30:00Z">
          <w:pPr>
            <w:pStyle w:val="TOC2"/>
            <w:tabs>
              <w:tab w:val="right" w:leader="dot" w:pos="9060"/>
            </w:tabs>
            <w:ind w:left="480" w:firstLine="480"/>
          </w:pPr>
        </w:pPrChange>
      </w:pPr>
      <w:del w:id="298" w:author="科 雷" w:date="2019-05-20T17:28:00Z">
        <w:r w:rsidRPr="00856FDC" w:rsidDel="00856FDC">
          <w:rPr>
            <w:noProof/>
            <w:rPrChange w:id="299" w:author="科 雷" w:date="2019-05-20T17:28:00Z">
              <w:rPr>
                <w:rStyle w:val="ab"/>
                <w:rFonts w:ascii="黑体" w:eastAsia="黑体"/>
                <w:noProof/>
              </w:rPr>
            </w:rPrChange>
          </w:rPr>
          <w:delText>4.1系统类图</w:delText>
        </w:r>
        <w:r w:rsidDel="00856FDC">
          <w:rPr>
            <w:noProof/>
            <w:webHidden/>
          </w:rPr>
          <w:tab/>
        </w:r>
      </w:del>
      <w:ins w:id="300" w:author="rjxy" w:date="2019-05-19T21:05:00Z">
        <w:del w:id="301" w:author="科 雷" w:date="2019-05-20T17:28:00Z">
          <w:r w:rsidR="0002521D" w:rsidDel="00856FDC">
            <w:rPr>
              <w:noProof/>
              <w:webHidden/>
            </w:rPr>
            <w:delText>26</w:delText>
          </w:r>
        </w:del>
      </w:ins>
      <w:del w:id="302" w:author="科 雷" w:date="2019-05-20T17:28:00Z">
        <w:r w:rsidDel="00856FDC">
          <w:rPr>
            <w:noProof/>
            <w:webHidden/>
          </w:rPr>
          <w:delText>29</w:delText>
        </w:r>
      </w:del>
    </w:p>
    <w:p w14:paraId="1B318953" w14:textId="47C01764" w:rsidR="00A9566E" w:rsidDel="00856FDC" w:rsidRDefault="00A9566E" w:rsidP="00814E12">
      <w:pPr>
        <w:pStyle w:val="TOC2"/>
        <w:rPr>
          <w:del w:id="303" w:author="科 雷" w:date="2019-05-20T17:28:00Z"/>
          <w:rFonts w:asciiTheme="minorHAnsi" w:eastAsiaTheme="minorEastAsia" w:hAnsiTheme="minorHAnsi" w:cstheme="minorBidi"/>
          <w:noProof/>
          <w:sz w:val="21"/>
          <w:szCs w:val="22"/>
        </w:rPr>
        <w:pPrChange w:id="304" w:author="科 雷" w:date="2019-05-20T19:30:00Z">
          <w:pPr>
            <w:pStyle w:val="TOC2"/>
            <w:tabs>
              <w:tab w:val="right" w:leader="dot" w:pos="9060"/>
            </w:tabs>
            <w:ind w:left="480" w:firstLine="480"/>
          </w:pPr>
        </w:pPrChange>
      </w:pPr>
      <w:del w:id="305" w:author="科 雷" w:date="2019-05-20T17:28:00Z">
        <w:r w:rsidRPr="00856FDC" w:rsidDel="00856FDC">
          <w:rPr>
            <w:noProof/>
            <w:rPrChange w:id="306" w:author="科 雷" w:date="2019-05-20T17:28:00Z">
              <w:rPr>
                <w:rStyle w:val="ab"/>
                <w:rFonts w:ascii="黑体" w:eastAsia="黑体"/>
                <w:noProof/>
              </w:rPr>
            </w:rPrChange>
          </w:rPr>
          <w:delText>4.2 系统技术架构</w:delText>
        </w:r>
        <w:r w:rsidDel="00856FDC">
          <w:rPr>
            <w:noProof/>
            <w:webHidden/>
          </w:rPr>
          <w:tab/>
        </w:r>
      </w:del>
      <w:ins w:id="307" w:author="rjxy" w:date="2019-05-19T21:05:00Z">
        <w:del w:id="308" w:author="科 雷" w:date="2019-05-20T17:28:00Z">
          <w:r w:rsidR="0002521D" w:rsidDel="00856FDC">
            <w:rPr>
              <w:noProof/>
              <w:webHidden/>
            </w:rPr>
            <w:delText>28</w:delText>
          </w:r>
        </w:del>
      </w:ins>
      <w:del w:id="309" w:author="科 雷" w:date="2019-05-20T17:28:00Z">
        <w:r w:rsidDel="00856FDC">
          <w:rPr>
            <w:noProof/>
            <w:webHidden/>
          </w:rPr>
          <w:delText>32</w:delText>
        </w:r>
      </w:del>
    </w:p>
    <w:p w14:paraId="566E0001" w14:textId="228E921B" w:rsidR="00A9566E" w:rsidDel="00856FDC" w:rsidRDefault="00A9566E" w:rsidP="00814E12">
      <w:pPr>
        <w:pStyle w:val="TOC2"/>
        <w:rPr>
          <w:del w:id="310" w:author="科 雷" w:date="2019-05-20T17:28:00Z"/>
          <w:rFonts w:asciiTheme="minorHAnsi" w:eastAsiaTheme="minorEastAsia" w:hAnsiTheme="minorHAnsi" w:cstheme="minorBidi"/>
          <w:noProof/>
          <w:sz w:val="21"/>
          <w:szCs w:val="22"/>
        </w:rPr>
        <w:pPrChange w:id="311" w:author="科 雷" w:date="2019-05-20T19:30:00Z">
          <w:pPr>
            <w:pStyle w:val="TOC2"/>
            <w:tabs>
              <w:tab w:val="right" w:leader="dot" w:pos="9060"/>
            </w:tabs>
            <w:ind w:left="480" w:firstLine="480"/>
          </w:pPr>
        </w:pPrChange>
      </w:pPr>
      <w:del w:id="312" w:author="科 雷" w:date="2019-05-20T17:28:00Z">
        <w:r w:rsidRPr="00856FDC" w:rsidDel="00856FDC">
          <w:rPr>
            <w:noProof/>
            <w:rPrChange w:id="313" w:author="科 雷" w:date="2019-05-20T17:28:00Z">
              <w:rPr>
                <w:rStyle w:val="ab"/>
                <w:rFonts w:ascii="黑体" w:eastAsia="黑体"/>
                <w:noProof/>
              </w:rPr>
            </w:rPrChange>
          </w:rPr>
          <w:delText>4.3系统功能结构图</w:delText>
        </w:r>
        <w:r w:rsidDel="00856FDC">
          <w:rPr>
            <w:noProof/>
            <w:webHidden/>
          </w:rPr>
          <w:tab/>
        </w:r>
      </w:del>
      <w:ins w:id="314" w:author="rjxy" w:date="2019-05-19T21:05:00Z">
        <w:del w:id="315" w:author="科 雷" w:date="2019-05-20T17:28:00Z">
          <w:r w:rsidR="0002521D" w:rsidDel="00856FDC">
            <w:rPr>
              <w:noProof/>
              <w:webHidden/>
            </w:rPr>
            <w:delText>29</w:delText>
          </w:r>
        </w:del>
      </w:ins>
      <w:del w:id="316" w:author="科 雷" w:date="2019-05-20T17:28:00Z">
        <w:r w:rsidDel="00856FDC">
          <w:rPr>
            <w:noProof/>
            <w:webHidden/>
          </w:rPr>
          <w:delText>33</w:delText>
        </w:r>
      </w:del>
    </w:p>
    <w:p w14:paraId="550311CF" w14:textId="65E26ACF" w:rsidR="00A9566E" w:rsidDel="00856FDC" w:rsidRDefault="00A9566E" w:rsidP="00814E12">
      <w:pPr>
        <w:pStyle w:val="TOC2"/>
        <w:rPr>
          <w:del w:id="317" w:author="科 雷" w:date="2019-05-20T17:28:00Z"/>
          <w:rFonts w:asciiTheme="minorHAnsi" w:eastAsiaTheme="minorEastAsia" w:hAnsiTheme="minorHAnsi" w:cstheme="minorBidi"/>
          <w:noProof/>
          <w:sz w:val="21"/>
          <w:szCs w:val="22"/>
        </w:rPr>
        <w:pPrChange w:id="318" w:author="科 雷" w:date="2019-05-20T19:30:00Z">
          <w:pPr>
            <w:pStyle w:val="TOC2"/>
            <w:tabs>
              <w:tab w:val="right" w:leader="dot" w:pos="9060"/>
            </w:tabs>
            <w:ind w:left="480" w:firstLine="480"/>
          </w:pPr>
        </w:pPrChange>
      </w:pPr>
      <w:del w:id="319" w:author="科 雷" w:date="2019-05-20T17:28:00Z">
        <w:r w:rsidRPr="00856FDC" w:rsidDel="00856FDC">
          <w:rPr>
            <w:noProof/>
            <w:rPrChange w:id="320" w:author="科 雷" w:date="2019-05-20T17:28:00Z">
              <w:rPr>
                <w:rStyle w:val="ab"/>
                <w:rFonts w:ascii="黑体" w:eastAsia="黑体"/>
                <w:noProof/>
              </w:rPr>
            </w:rPrChange>
          </w:rPr>
          <w:delText>4.4数据库ER图</w:delText>
        </w:r>
        <w:r w:rsidDel="00856FDC">
          <w:rPr>
            <w:noProof/>
            <w:webHidden/>
          </w:rPr>
          <w:tab/>
        </w:r>
      </w:del>
      <w:ins w:id="321" w:author="rjxy" w:date="2019-05-19T21:05:00Z">
        <w:del w:id="322" w:author="科 雷" w:date="2019-05-20T17:28:00Z">
          <w:r w:rsidR="0002521D" w:rsidDel="00856FDC">
            <w:rPr>
              <w:noProof/>
              <w:webHidden/>
            </w:rPr>
            <w:delText>30</w:delText>
          </w:r>
        </w:del>
      </w:ins>
      <w:del w:id="323" w:author="科 雷" w:date="2019-05-20T17:28:00Z">
        <w:r w:rsidDel="00856FDC">
          <w:rPr>
            <w:noProof/>
            <w:webHidden/>
          </w:rPr>
          <w:delText>34</w:delText>
        </w:r>
      </w:del>
    </w:p>
    <w:p w14:paraId="71CF1E2B" w14:textId="1595094A" w:rsidR="00A9566E" w:rsidDel="00856FDC" w:rsidRDefault="00A9566E" w:rsidP="00E33DAD">
      <w:pPr>
        <w:pStyle w:val="TOC1"/>
        <w:rPr>
          <w:del w:id="324" w:author="科 雷" w:date="2019-05-20T17:28:00Z"/>
          <w:rFonts w:asciiTheme="minorHAnsi" w:eastAsiaTheme="minorEastAsia" w:hAnsiTheme="minorHAnsi" w:cstheme="minorBidi"/>
          <w:noProof/>
          <w:sz w:val="21"/>
          <w:szCs w:val="22"/>
        </w:rPr>
        <w:pPrChange w:id="325" w:author="科 雷" w:date="2019-05-20T19:29:00Z">
          <w:pPr>
            <w:pStyle w:val="TOC1"/>
            <w:tabs>
              <w:tab w:val="right" w:leader="dot" w:pos="9060"/>
            </w:tabs>
            <w:ind w:firstLine="480"/>
          </w:pPr>
        </w:pPrChange>
      </w:pPr>
      <w:del w:id="326" w:author="科 雷" w:date="2019-05-20T17:28:00Z">
        <w:r w:rsidRPr="00856FDC" w:rsidDel="00856FDC">
          <w:rPr>
            <w:noProof/>
            <w:rPrChange w:id="327" w:author="科 雷" w:date="2019-05-20T17:28:00Z">
              <w:rPr>
                <w:rStyle w:val="ab"/>
                <w:rFonts w:ascii="黑体" w:eastAsia="黑体"/>
                <w:noProof/>
              </w:rPr>
            </w:rPrChange>
          </w:rPr>
          <w:delText>第5章 模块设计</w:delText>
        </w:r>
        <w:r w:rsidDel="00856FDC">
          <w:rPr>
            <w:noProof/>
            <w:webHidden/>
          </w:rPr>
          <w:tab/>
        </w:r>
      </w:del>
      <w:ins w:id="328" w:author="rjxy" w:date="2019-05-19T21:05:00Z">
        <w:del w:id="329" w:author="科 雷" w:date="2019-05-20T17:28:00Z">
          <w:r w:rsidR="0002521D" w:rsidDel="00856FDC">
            <w:rPr>
              <w:noProof/>
              <w:webHidden/>
            </w:rPr>
            <w:delText>35</w:delText>
          </w:r>
        </w:del>
      </w:ins>
      <w:del w:id="330" w:author="科 雷" w:date="2019-05-20T17:28:00Z">
        <w:r w:rsidDel="00856FDC">
          <w:rPr>
            <w:noProof/>
            <w:webHidden/>
          </w:rPr>
          <w:delText>38</w:delText>
        </w:r>
      </w:del>
    </w:p>
    <w:p w14:paraId="31C54E02" w14:textId="6F170E8D" w:rsidR="00A9566E" w:rsidDel="00856FDC" w:rsidRDefault="00A9566E" w:rsidP="00814E12">
      <w:pPr>
        <w:pStyle w:val="TOC2"/>
        <w:rPr>
          <w:del w:id="331" w:author="科 雷" w:date="2019-05-20T17:28:00Z"/>
          <w:rFonts w:asciiTheme="minorHAnsi" w:eastAsiaTheme="minorEastAsia" w:hAnsiTheme="minorHAnsi" w:cstheme="minorBidi"/>
          <w:noProof/>
          <w:sz w:val="21"/>
          <w:szCs w:val="22"/>
        </w:rPr>
        <w:pPrChange w:id="332" w:author="科 雷" w:date="2019-05-20T19:30:00Z">
          <w:pPr>
            <w:pStyle w:val="TOC2"/>
            <w:tabs>
              <w:tab w:val="right" w:leader="dot" w:pos="9060"/>
            </w:tabs>
            <w:ind w:left="480" w:firstLine="480"/>
          </w:pPr>
        </w:pPrChange>
      </w:pPr>
      <w:del w:id="333" w:author="科 雷" w:date="2019-05-20T17:28:00Z">
        <w:r w:rsidRPr="00856FDC" w:rsidDel="00856FDC">
          <w:rPr>
            <w:noProof/>
            <w:rPrChange w:id="334" w:author="科 雷" w:date="2019-05-20T17:28:00Z">
              <w:rPr>
                <w:rStyle w:val="ab"/>
                <w:rFonts w:ascii="黑体" w:eastAsia="黑体"/>
                <w:noProof/>
              </w:rPr>
            </w:rPrChange>
          </w:rPr>
          <w:delText>5.1 系统设计</w:delText>
        </w:r>
        <w:r w:rsidDel="00856FDC">
          <w:rPr>
            <w:noProof/>
            <w:webHidden/>
          </w:rPr>
          <w:tab/>
        </w:r>
      </w:del>
      <w:ins w:id="335" w:author="rjxy" w:date="2019-05-19T21:05:00Z">
        <w:del w:id="336" w:author="科 雷" w:date="2019-05-20T17:28:00Z">
          <w:r w:rsidR="0002521D" w:rsidDel="00856FDC">
            <w:rPr>
              <w:noProof/>
              <w:webHidden/>
            </w:rPr>
            <w:delText>35</w:delText>
          </w:r>
        </w:del>
      </w:ins>
      <w:del w:id="337" w:author="科 雷" w:date="2019-05-20T17:28:00Z">
        <w:r w:rsidDel="00856FDC">
          <w:rPr>
            <w:noProof/>
            <w:webHidden/>
          </w:rPr>
          <w:delText>38</w:delText>
        </w:r>
      </w:del>
    </w:p>
    <w:p w14:paraId="794E7C43" w14:textId="69099F3E" w:rsidR="00A9566E" w:rsidDel="00856FDC" w:rsidRDefault="00A9566E" w:rsidP="00814E12">
      <w:pPr>
        <w:pStyle w:val="TOC2"/>
        <w:rPr>
          <w:del w:id="338" w:author="科 雷" w:date="2019-05-20T17:28:00Z"/>
          <w:rFonts w:asciiTheme="minorHAnsi" w:eastAsiaTheme="minorEastAsia" w:hAnsiTheme="minorHAnsi" w:cstheme="minorBidi"/>
          <w:noProof/>
          <w:sz w:val="21"/>
          <w:szCs w:val="22"/>
        </w:rPr>
        <w:pPrChange w:id="339" w:author="科 雷" w:date="2019-05-20T19:30:00Z">
          <w:pPr>
            <w:pStyle w:val="TOC2"/>
            <w:tabs>
              <w:tab w:val="right" w:leader="dot" w:pos="9060"/>
            </w:tabs>
            <w:ind w:left="480" w:firstLine="480"/>
          </w:pPr>
        </w:pPrChange>
      </w:pPr>
      <w:del w:id="340" w:author="科 雷" w:date="2019-05-20T17:28:00Z">
        <w:r w:rsidRPr="00856FDC" w:rsidDel="00856FDC">
          <w:rPr>
            <w:noProof/>
            <w:rPrChange w:id="341" w:author="科 雷" w:date="2019-05-20T17:28:00Z">
              <w:rPr>
                <w:rStyle w:val="ab"/>
                <w:rFonts w:ascii="黑体" w:eastAsia="黑体"/>
                <w:noProof/>
              </w:rPr>
            </w:rPrChange>
          </w:rPr>
          <w:delText>5.2 登陆注册模块</w:delText>
        </w:r>
        <w:r w:rsidDel="00856FDC">
          <w:rPr>
            <w:noProof/>
            <w:webHidden/>
          </w:rPr>
          <w:tab/>
        </w:r>
      </w:del>
      <w:ins w:id="342" w:author="rjxy" w:date="2019-05-19T21:05:00Z">
        <w:del w:id="343" w:author="科 雷" w:date="2019-05-20T17:28:00Z">
          <w:r w:rsidR="0002521D" w:rsidDel="00856FDC">
            <w:rPr>
              <w:noProof/>
              <w:webHidden/>
            </w:rPr>
            <w:delText>35</w:delText>
          </w:r>
        </w:del>
      </w:ins>
      <w:del w:id="344" w:author="科 雷" w:date="2019-05-20T17:28:00Z">
        <w:r w:rsidDel="00856FDC">
          <w:rPr>
            <w:noProof/>
            <w:webHidden/>
          </w:rPr>
          <w:delText>38</w:delText>
        </w:r>
      </w:del>
    </w:p>
    <w:p w14:paraId="530218DD" w14:textId="58B65348" w:rsidR="00A9566E" w:rsidDel="00856FDC" w:rsidRDefault="00A9566E" w:rsidP="00814E12">
      <w:pPr>
        <w:pStyle w:val="TOC2"/>
        <w:rPr>
          <w:del w:id="345" w:author="科 雷" w:date="2019-05-20T17:28:00Z"/>
          <w:rFonts w:asciiTheme="minorHAnsi" w:eastAsiaTheme="minorEastAsia" w:hAnsiTheme="minorHAnsi" w:cstheme="minorBidi"/>
          <w:noProof/>
          <w:sz w:val="21"/>
          <w:szCs w:val="22"/>
        </w:rPr>
        <w:pPrChange w:id="346" w:author="科 雷" w:date="2019-05-20T19:30:00Z">
          <w:pPr>
            <w:pStyle w:val="TOC2"/>
            <w:tabs>
              <w:tab w:val="right" w:leader="dot" w:pos="9060"/>
            </w:tabs>
            <w:ind w:left="480" w:firstLine="480"/>
          </w:pPr>
        </w:pPrChange>
      </w:pPr>
      <w:del w:id="347" w:author="科 雷" w:date="2019-05-20T17:28:00Z">
        <w:r w:rsidRPr="00856FDC" w:rsidDel="00856FDC">
          <w:rPr>
            <w:noProof/>
            <w:rPrChange w:id="348" w:author="科 雷" w:date="2019-05-20T17:28:00Z">
              <w:rPr>
                <w:rStyle w:val="ab"/>
                <w:rFonts w:ascii="黑体" w:eastAsia="黑体"/>
                <w:noProof/>
              </w:rPr>
            </w:rPrChange>
          </w:rPr>
          <w:delText>5.3 个人信息管理模块</w:delText>
        </w:r>
        <w:r w:rsidDel="00856FDC">
          <w:rPr>
            <w:noProof/>
            <w:webHidden/>
          </w:rPr>
          <w:tab/>
        </w:r>
      </w:del>
      <w:ins w:id="349" w:author="rjxy" w:date="2019-05-19T21:05:00Z">
        <w:del w:id="350" w:author="科 雷" w:date="2019-05-20T17:28:00Z">
          <w:r w:rsidR="0002521D" w:rsidDel="00856FDC">
            <w:rPr>
              <w:noProof/>
              <w:webHidden/>
            </w:rPr>
            <w:delText>38</w:delText>
          </w:r>
        </w:del>
      </w:ins>
      <w:del w:id="351" w:author="科 雷" w:date="2019-05-20T17:28:00Z">
        <w:r w:rsidDel="00856FDC">
          <w:rPr>
            <w:noProof/>
            <w:webHidden/>
          </w:rPr>
          <w:delText>41</w:delText>
        </w:r>
      </w:del>
    </w:p>
    <w:p w14:paraId="1280C050" w14:textId="76346D91" w:rsidR="00A9566E" w:rsidDel="00856FDC" w:rsidRDefault="00A9566E" w:rsidP="00814E12">
      <w:pPr>
        <w:pStyle w:val="TOC2"/>
        <w:rPr>
          <w:del w:id="352" w:author="科 雷" w:date="2019-05-20T17:28:00Z"/>
          <w:rFonts w:asciiTheme="minorHAnsi" w:eastAsiaTheme="minorEastAsia" w:hAnsiTheme="minorHAnsi" w:cstheme="minorBidi"/>
          <w:noProof/>
          <w:sz w:val="21"/>
          <w:szCs w:val="22"/>
        </w:rPr>
        <w:pPrChange w:id="353" w:author="科 雷" w:date="2019-05-20T19:30:00Z">
          <w:pPr>
            <w:pStyle w:val="TOC2"/>
            <w:tabs>
              <w:tab w:val="right" w:leader="dot" w:pos="9060"/>
            </w:tabs>
            <w:ind w:left="480" w:firstLine="480"/>
          </w:pPr>
        </w:pPrChange>
      </w:pPr>
      <w:del w:id="354" w:author="科 雷" w:date="2019-05-20T17:28:00Z">
        <w:r w:rsidRPr="00856FDC" w:rsidDel="00856FDC">
          <w:rPr>
            <w:noProof/>
            <w:rPrChange w:id="355" w:author="科 雷" w:date="2019-05-20T17:28:00Z">
              <w:rPr>
                <w:rStyle w:val="ab"/>
                <w:rFonts w:ascii="黑体" w:eastAsia="黑体"/>
                <w:noProof/>
              </w:rPr>
            </w:rPrChange>
          </w:rPr>
          <w:delText>5.4 数据查询模块</w:delText>
        </w:r>
        <w:r w:rsidDel="00856FDC">
          <w:rPr>
            <w:noProof/>
            <w:webHidden/>
          </w:rPr>
          <w:tab/>
        </w:r>
      </w:del>
      <w:ins w:id="356" w:author="rjxy" w:date="2019-05-19T21:05:00Z">
        <w:del w:id="357" w:author="科 雷" w:date="2019-05-20T17:28:00Z">
          <w:r w:rsidR="0002521D" w:rsidDel="00856FDC">
            <w:rPr>
              <w:noProof/>
              <w:webHidden/>
            </w:rPr>
            <w:delText>40</w:delText>
          </w:r>
        </w:del>
      </w:ins>
      <w:del w:id="358" w:author="科 雷" w:date="2019-05-20T17:28:00Z">
        <w:r w:rsidDel="00856FDC">
          <w:rPr>
            <w:noProof/>
            <w:webHidden/>
          </w:rPr>
          <w:delText>44</w:delText>
        </w:r>
      </w:del>
    </w:p>
    <w:p w14:paraId="705E715C" w14:textId="1CDB385F" w:rsidR="00A9566E" w:rsidDel="00856FDC" w:rsidRDefault="00A9566E" w:rsidP="00814E12">
      <w:pPr>
        <w:pStyle w:val="TOC2"/>
        <w:rPr>
          <w:del w:id="359" w:author="科 雷" w:date="2019-05-20T17:28:00Z"/>
          <w:rFonts w:asciiTheme="minorHAnsi" w:eastAsiaTheme="minorEastAsia" w:hAnsiTheme="minorHAnsi" w:cstheme="minorBidi"/>
          <w:noProof/>
          <w:sz w:val="21"/>
          <w:szCs w:val="22"/>
        </w:rPr>
        <w:pPrChange w:id="360" w:author="科 雷" w:date="2019-05-20T19:30:00Z">
          <w:pPr>
            <w:pStyle w:val="TOC2"/>
            <w:tabs>
              <w:tab w:val="right" w:leader="dot" w:pos="9060"/>
            </w:tabs>
            <w:ind w:left="480" w:firstLine="480"/>
          </w:pPr>
        </w:pPrChange>
      </w:pPr>
      <w:del w:id="361" w:author="科 雷" w:date="2019-05-20T17:28:00Z">
        <w:r w:rsidRPr="00856FDC" w:rsidDel="00856FDC">
          <w:rPr>
            <w:noProof/>
            <w:rPrChange w:id="362" w:author="科 雷" w:date="2019-05-20T17:28:00Z">
              <w:rPr>
                <w:rStyle w:val="ab"/>
                <w:rFonts w:ascii="黑体" w:eastAsia="黑体"/>
                <w:noProof/>
              </w:rPr>
            </w:rPrChange>
          </w:rPr>
          <w:delText>5.5 题目收藏模块</w:delText>
        </w:r>
        <w:r w:rsidDel="00856FDC">
          <w:rPr>
            <w:noProof/>
            <w:webHidden/>
          </w:rPr>
          <w:tab/>
        </w:r>
      </w:del>
      <w:ins w:id="363" w:author="rjxy" w:date="2019-05-19T21:05:00Z">
        <w:del w:id="364" w:author="科 雷" w:date="2019-05-20T17:28:00Z">
          <w:r w:rsidR="0002521D" w:rsidDel="00856FDC">
            <w:rPr>
              <w:noProof/>
              <w:webHidden/>
            </w:rPr>
            <w:delText>41</w:delText>
          </w:r>
        </w:del>
      </w:ins>
      <w:del w:id="365" w:author="科 雷" w:date="2019-05-20T17:28:00Z">
        <w:r w:rsidDel="00856FDC">
          <w:rPr>
            <w:noProof/>
            <w:webHidden/>
          </w:rPr>
          <w:delText>45</w:delText>
        </w:r>
      </w:del>
    </w:p>
    <w:p w14:paraId="722FCE61" w14:textId="13A59828" w:rsidR="00A9566E" w:rsidDel="00856FDC" w:rsidRDefault="00A9566E" w:rsidP="00814E12">
      <w:pPr>
        <w:pStyle w:val="TOC2"/>
        <w:rPr>
          <w:del w:id="366" w:author="科 雷" w:date="2019-05-20T17:28:00Z"/>
          <w:rFonts w:asciiTheme="minorHAnsi" w:eastAsiaTheme="minorEastAsia" w:hAnsiTheme="minorHAnsi" w:cstheme="minorBidi"/>
          <w:noProof/>
          <w:sz w:val="21"/>
          <w:szCs w:val="22"/>
        </w:rPr>
        <w:pPrChange w:id="367" w:author="科 雷" w:date="2019-05-20T19:30:00Z">
          <w:pPr>
            <w:pStyle w:val="TOC2"/>
            <w:tabs>
              <w:tab w:val="right" w:leader="dot" w:pos="9060"/>
            </w:tabs>
            <w:ind w:left="480" w:firstLine="480"/>
          </w:pPr>
        </w:pPrChange>
      </w:pPr>
      <w:del w:id="368" w:author="科 雷" w:date="2019-05-20T17:28:00Z">
        <w:r w:rsidRPr="00856FDC" w:rsidDel="00856FDC">
          <w:rPr>
            <w:noProof/>
            <w:rPrChange w:id="369" w:author="科 雷" w:date="2019-05-20T17:28:00Z">
              <w:rPr>
                <w:rStyle w:val="ab"/>
                <w:rFonts w:ascii="黑体" w:eastAsia="黑体"/>
                <w:noProof/>
              </w:rPr>
            </w:rPrChange>
          </w:rPr>
          <w:delText>5.6 题目评论消息模块</w:delText>
        </w:r>
        <w:r w:rsidDel="00856FDC">
          <w:rPr>
            <w:noProof/>
            <w:webHidden/>
          </w:rPr>
          <w:tab/>
        </w:r>
      </w:del>
      <w:ins w:id="370" w:author="rjxy" w:date="2019-05-19T21:05:00Z">
        <w:del w:id="371" w:author="科 雷" w:date="2019-05-20T17:28:00Z">
          <w:r w:rsidR="0002521D" w:rsidDel="00856FDC">
            <w:rPr>
              <w:noProof/>
              <w:webHidden/>
            </w:rPr>
            <w:delText>42</w:delText>
          </w:r>
        </w:del>
      </w:ins>
      <w:del w:id="372" w:author="科 雷" w:date="2019-05-20T17:28:00Z">
        <w:r w:rsidDel="00856FDC">
          <w:rPr>
            <w:noProof/>
            <w:webHidden/>
          </w:rPr>
          <w:delText>47</w:delText>
        </w:r>
      </w:del>
    </w:p>
    <w:p w14:paraId="2F0D5819" w14:textId="4E322FFE" w:rsidR="00A9566E" w:rsidDel="00856FDC" w:rsidRDefault="00A9566E" w:rsidP="00814E12">
      <w:pPr>
        <w:pStyle w:val="TOC2"/>
        <w:rPr>
          <w:del w:id="373" w:author="科 雷" w:date="2019-05-20T17:28:00Z"/>
          <w:rFonts w:asciiTheme="minorHAnsi" w:eastAsiaTheme="minorEastAsia" w:hAnsiTheme="minorHAnsi" w:cstheme="minorBidi"/>
          <w:noProof/>
          <w:sz w:val="21"/>
          <w:szCs w:val="22"/>
        </w:rPr>
        <w:pPrChange w:id="374" w:author="科 雷" w:date="2019-05-20T19:30:00Z">
          <w:pPr>
            <w:pStyle w:val="TOC2"/>
            <w:tabs>
              <w:tab w:val="right" w:leader="dot" w:pos="9060"/>
            </w:tabs>
            <w:ind w:left="480" w:firstLine="480"/>
          </w:pPr>
        </w:pPrChange>
      </w:pPr>
      <w:del w:id="375" w:author="科 雷" w:date="2019-05-20T17:28:00Z">
        <w:r w:rsidRPr="00856FDC" w:rsidDel="00856FDC">
          <w:rPr>
            <w:noProof/>
            <w:rPrChange w:id="376" w:author="科 雷" w:date="2019-05-20T17:28:00Z">
              <w:rPr>
                <w:rStyle w:val="ab"/>
                <w:rFonts w:ascii="黑体" w:eastAsia="黑体"/>
                <w:noProof/>
              </w:rPr>
            </w:rPrChange>
          </w:rPr>
          <w:delText>5.7 练习模块</w:delText>
        </w:r>
        <w:r w:rsidDel="00856FDC">
          <w:rPr>
            <w:noProof/>
            <w:webHidden/>
          </w:rPr>
          <w:tab/>
        </w:r>
      </w:del>
      <w:ins w:id="377" w:author="rjxy" w:date="2019-05-19T21:05:00Z">
        <w:del w:id="378" w:author="科 雷" w:date="2019-05-20T17:28:00Z">
          <w:r w:rsidR="0002521D" w:rsidDel="00856FDC">
            <w:rPr>
              <w:noProof/>
              <w:webHidden/>
            </w:rPr>
            <w:delText>44</w:delText>
          </w:r>
        </w:del>
      </w:ins>
      <w:del w:id="379" w:author="科 雷" w:date="2019-05-20T17:28:00Z">
        <w:r w:rsidDel="00856FDC">
          <w:rPr>
            <w:noProof/>
            <w:webHidden/>
          </w:rPr>
          <w:delText>48</w:delText>
        </w:r>
      </w:del>
    </w:p>
    <w:p w14:paraId="2DF99079" w14:textId="4286A469" w:rsidR="00A9566E" w:rsidDel="00856FDC" w:rsidRDefault="00A9566E" w:rsidP="00E33DAD">
      <w:pPr>
        <w:pStyle w:val="TOC1"/>
        <w:rPr>
          <w:del w:id="380" w:author="科 雷" w:date="2019-05-20T17:28:00Z"/>
          <w:rFonts w:asciiTheme="minorHAnsi" w:eastAsiaTheme="minorEastAsia" w:hAnsiTheme="minorHAnsi" w:cstheme="minorBidi"/>
          <w:noProof/>
          <w:sz w:val="21"/>
          <w:szCs w:val="22"/>
        </w:rPr>
        <w:pPrChange w:id="381" w:author="科 雷" w:date="2019-05-20T19:29:00Z">
          <w:pPr>
            <w:pStyle w:val="TOC1"/>
            <w:tabs>
              <w:tab w:val="right" w:leader="dot" w:pos="9060"/>
            </w:tabs>
            <w:ind w:firstLine="480"/>
          </w:pPr>
        </w:pPrChange>
      </w:pPr>
      <w:del w:id="382" w:author="科 雷" w:date="2019-05-20T17:28:00Z">
        <w:r w:rsidRPr="00856FDC" w:rsidDel="00856FDC">
          <w:rPr>
            <w:noProof/>
            <w:rPrChange w:id="383" w:author="科 雷" w:date="2019-05-20T17:28:00Z">
              <w:rPr>
                <w:rStyle w:val="ab"/>
                <w:rFonts w:ascii="黑体" w:eastAsia="黑体"/>
                <w:noProof/>
              </w:rPr>
            </w:rPrChange>
          </w:rPr>
          <w:delText>第6章  部署与应用</w:delText>
        </w:r>
        <w:r w:rsidDel="00856FDC">
          <w:rPr>
            <w:noProof/>
            <w:webHidden/>
          </w:rPr>
          <w:tab/>
        </w:r>
      </w:del>
      <w:ins w:id="384" w:author="rjxy" w:date="2019-05-19T21:05:00Z">
        <w:del w:id="385" w:author="科 雷" w:date="2019-05-20T17:28:00Z">
          <w:r w:rsidR="0002521D" w:rsidDel="00856FDC">
            <w:rPr>
              <w:noProof/>
              <w:webHidden/>
            </w:rPr>
            <w:delText>46</w:delText>
          </w:r>
        </w:del>
      </w:ins>
      <w:del w:id="386" w:author="科 雷" w:date="2019-05-20T17:28:00Z">
        <w:r w:rsidDel="00856FDC">
          <w:rPr>
            <w:noProof/>
            <w:webHidden/>
          </w:rPr>
          <w:delText>50</w:delText>
        </w:r>
      </w:del>
    </w:p>
    <w:p w14:paraId="5A28402E" w14:textId="7342671A" w:rsidR="00A9566E" w:rsidDel="00856FDC" w:rsidRDefault="00A9566E" w:rsidP="00814E12">
      <w:pPr>
        <w:pStyle w:val="TOC2"/>
        <w:rPr>
          <w:del w:id="387" w:author="科 雷" w:date="2019-05-20T17:28:00Z"/>
          <w:rFonts w:asciiTheme="minorHAnsi" w:eastAsiaTheme="minorEastAsia" w:hAnsiTheme="minorHAnsi" w:cstheme="minorBidi"/>
          <w:noProof/>
          <w:sz w:val="21"/>
          <w:szCs w:val="22"/>
        </w:rPr>
        <w:pPrChange w:id="388" w:author="科 雷" w:date="2019-05-20T19:30:00Z">
          <w:pPr>
            <w:pStyle w:val="TOC2"/>
            <w:tabs>
              <w:tab w:val="right" w:leader="dot" w:pos="9060"/>
            </w:tabs>
            <w:ind w:left="480" w:firstLine="480"/>
          </w:pPr>
        </w:pPrChange>
      </w:pPr>
      <w:del w:id="389" w:author="科 雷" w:date="2019-05-20T17:28:00Z">
        <w:r w:rsidRPr="00856FDC" w:rsidDel="00856FDC">
          <w:rPr>
            <w:noProof/>
            <w:rPrChange w:id="390" w:author="科 雷" w:date="2019-05-20T17:28:00Z">
              <w:rPr>
                <w:rStyle w:val="ab"/>
                <w:rFonts w:ascii="黑体" w:eastAsia="黑体"/>
                <w:noProof/>
              </w:rPr>
            </w:rPrChange>
          </w:rPr>
          <w:delText>6.1 系统运行环境和系统部署</w:delText>
        </w:r>
        <w:r w:rsidDel="00856FDC">
          <w:rPr>
            <w:noProof/>
            <w:webHidden/>
          </w:rPr>
          <w:tab/>
        </w:r>
      </w:del>
      <w:ins w:id="391" w:author="rjxy" w:date="2019-05-19T21:05:00Z">
        <w:del w:id="392" w:author="科 雷" w:date="2019-05-20T17:28:00Z">
          <w:r w:rsidR="0002521D" w:rsidDel="00856FDC">
            <w:rPr>
              <w:noProof/>
              <w:webHidden/>
            </w:rPr>
            <w:delText>46</w:delText>
          </w:r>
        </w:del>
      </w:ins>
      <w:del w:id="393" w:author="科 雷" w:date="2019-05-20T17:28:00Z">
        <w:r w:rsidDel="00856FDC">
          <w:rPr>
            <w:noProof/>
            <w:webHidden/>
          </w:rPr>
          <w:delText>50</w:delText>
        </w:r>
      </w:del>
    </w:p>
    <w:p w14:paraId="553316D3" w14:textId="2895CF9E" w:rsidR="00A9566E" w:rsidDel="00856FDC" w:rsidRDefault="00A9566E" w:rsidP="00814E12">
      <w:pPr>
        <w:pStyle w:val="TOC2"/>
        <w:rPr>
          <w:del w:id="394" w:author="科 雷" w:date="2019-05-20T17:28:00Z"/>
          <w:rFonts w:asciiTheme="minorHAnsi" w:eastAsiaTheme="minorEastAsia" w:hAnsiTheme="minorHAnsi" w:cstheme="minorBidi"/>
          <w:noProof/>
          <w:sz w:val="21"/>
          <w:szCs w:val="22"/>
        </w:rPr>
        <w:pPrChange w:id="395" w:author="科 雷" w:date="2019-05-20T19:30:00Z">
          <w:pPr>
            <w:pStyle w:val="TOC2"/>
            <w:tabs>
              <w:tab w:val="right" w:leader="dot" w:pos="9060"/>
            </w:tabs>
            <w:ind w:left="480" w:firstLine="480"/>
          </w:pPr>
        </w:pPrChange>
      </w:pPr>
      <w:del w:id="396" w:author="科 雷" w:date="2019-05-20T17:28:00Z">
        <w:r w:rsidRPr="00856FDC" w:rsidDel="00856FDC">
          <w:rPr>
            <w:noProof/>
            <w:rPrChange w:id="397" w:author="科 雷" w:date="2019-05-20T17:28:00Z">
              <w:rPr>
                <w:rStyle w:val="ab"/>
                <w:rFonts w:ascii="黑体" w:eastAsia="黑体"/>
                <w:noProof/>
              </w:rPr>
            </w:rPrChange>
          </w:rPr>
          <w:delText>6.2 系统的主要应用(用户手册)</w:delText>
        </w:r>
        <w:r w:rsidDel="00856FDC">
          <w:rPr>
            <w:noProof/>
            <w:webHidden/>
          </w:rPr>
          <w:tab/>
        </w:r>
      </w:del>
      <w:ins w:id="398" w:author="rjxy" w:date="2019-05-19T21:05:00Z">
        <w:del w:id="399" w:author="科 雷" w:date="2019-05-20T17:28:00Z">
          <w:r w:rsidR="0002521D" w:rsidDel="00856FDC">
            <w:rPr>
              <w:noProof/>
              <w:webHidden/>
            </w:rPr>
            <w:delText>46</w:delText>
          </w:r>
        </w:del>
      </w:ins>
      <w:del w:id="400" w:author="科 雷" w:date="2019-05-20T17:28:00Z">
        <w:r w:rsidDel="00856FDC">
          <w:rPr>
            <w:noProof/>
            <w:webHidden/>
          </w:rPr>
          <w:delText>50</w:delText>
        </w:r>
      </w:del>
    </w:p>
    <w:p w14:paraId="23FF8EFF" w14:textId="7081BE0F" w:rsidR="00A9566E" w:rsidDel="00856FDC" w:rsidRDefault="00A9566E" w:rsidP="00E33DAD">
      <w:pPr>
        <w:pStyle w:val="TOC1"/>
        <w:rPr>
          <w:del w:id="401" w:author="科 雷" w:date="2019-05-20T17:28:00Z"/>
          <w:rFonts w:asciiTheme="minorHAnsi" w:eastAsiaTheme="minorEastAsia" w:hAnsiTheme="minorHAnsi" w:cstheme="minorBidi"/>
          <w:noProof/>
          <w:sz w:val="21"/>
          <w:szCs w:val="22"/>
        </w:rPr>
        <w:pPrChange w:id="402" w:author="科 雷" w:date="2019-05-20T19:29:00Z">
          <w:pPr>
            <w:pStyle w:val="TOC1"/>
            <w:tabs>
              <w:tab w:val="right" w:leader="dot" w:pos="9060"/>
            </w:tabs>
            <w:ind w:firstLine="480"/>
          </w:pPr>
        </w:pPrChange>
      </w:pPr>
      <w:del w:id="403" w:author="科 雷" w:date="2019-05-20T17:28:00Z">
        <w:r w:rsidRPr="00856FDC" w:rsidDel="00856FDC">
          <w:rPr>
            <w:noProof/>
            <w:rPrChange w:id="404" w:author="科 雷" w:date="2019-05-20T17:28:00Z">
              <w:rPr>
                <w:rStyle w:val="ab"/>
                <w:rFonts w:ascii="黑体" w:eastAsia="黑体"/>
                <w:noProof/>
              </w:rPr>
            </w:rPrChange>
          </w:rPr>
          <w:lastRenderedPageBreak/>
          <w:delText>第7章 结    论</w:delText>
        </w:r>
        <w:r w:rsidDel="00856FDC">
          <w:rPr>
            <w:noProof/>
            <w:webHidden/>
          </w:rPr>
          <w:tab/>
        </w:r>
      </w:del>
      <w:ins w:id="405" w:author="rjxy" w:date="2019-05-19T21:05:00Z">
        <w:del w:id="406" w:author="科 雷" w:date="2019-05-20T17:28:00Z">
          <w:r w:rsidR="0002521D" w:rsidDel="00856FDC">
            <w:rPr>
              <w:noProof/>
              <w:webHidden/>
            </w:rPr>
            <w:delText>53</w:delText>
          </w:r>
        </w:del>
      </w:ins>
      <w:del w:id="407" w:author="科 雷" w:date="2019-05-20T17:28:00Z">
        <w:r w:rsidDel="00856FDC">
          <w:rPr>
            <w:noProof/>
            <w:webHidden/>
          </w:rPr>
          <w:delText>57</w:delText>
        </w:r>
      </w:del>
    </w:p>
    <w:p w14:paraId="0F2E0E5A" w14:textId="6A83D9EE" w:rsidR="00990172" w:rsidDel="00856FDC" w:rsidRDefault="00990172" w:rsidP="00E33DAD">
      <w:pPr>
        <w:pStyle w:val="TOC1"/>
        <w:rPr>
          <w:del w:id="408" w:author="科 雷" w:date="2019-05-20T17:28:00Z"/>
          <w:noProof/>
        </w:rPr>
        <w:sectPr w:rsidR="00990172" w:rsidDel="00856FDC" w:rsidSect="008A10B4">
          <w:headerReference w:type="default" r:id="rId18"/>
          <w:pgSz w:w="11906" w:h="16838"/>
          <w:pgMar w:top="1418" w:right="1418" w:bottom="1418" w:left="1418" w:header="851" w:footer="992" w:gutter="0"/>
          <w:cols w:space="425"/>
          <w:docGrid w:type="lines" w:linePitch="326"/>
        </w:sectPr>
        <w:pPrChange w:id="411" w:author="科 雷" w:date="2019-05-20T19:29:00Z">
          <w:pPr>
            <w:pStyle w:val="TOC1"/>
            <w:tabs>
              <w:tab w:val="right" w:leader="dot" w:pos="9060"/>
            </w:tabs>
            <w:ind w:firstLineChars="83" w:firstLine="199"/>
          </w:pPr>
        </w:pPrChange>
      </w:pPr>
    </w:p>
    <w:p w14:paraId="1E1D8728" w14:textId="0E4BDB70" w:rsidR="00A9566E" w:rsidDel="00856FDC" w:rsidRDefault="00A9566E" w:rsidP="00E33DAD">
      <w:pPr>
        <w:pStyle w:val="TOC1"/>
        <w:rPr>
          <w:del w:id="412" w:author="科 雷" w:date="2019-05-20T17:28:00Z"/>
          <w:noProof/>
        </w:rPr>
        <w:pPrChange w:id="413" w:author="科 雷" w:date="2019-05-20T19:29:00Z">
          <w:pPr>
            <w:pStyle w:val="TOC1"/>
            <w:tabs>
              <w:tab w:val="right" w:leader="dot" w:pos="9060"/>
            </w:tabs>
            <w:ind w:firstLineChars="0" w:firstLine="0"/>
          </w:pPr>
        </w:pPrChange>
      </w:pPr>
    </w:p>
    <w:p w14:paraId="585E8713" w14:textId="3D70CE4D" w:rsidR="008A10B4" w:rsidRDefault="00A9566E">
      <w:pPr>
        <w:widowControl/>
        <w:adjustRightInd/>
        <w:spacing w:line="240" w:lineRule="auto"/>
        <w:ind w:firstLine="723"/>
        <w:jc w:val="left"/>
        <w:textAlignment w:val="auto"/>
        <w:rPr>
          <w:rFonts w:ascii="黑体" w:eastAsia="黑体"/>
          <w:b/>
          <w:bCs/>
          <w:sz w:val="36"/>
          <w:szCs w:val="36"/>
        </w:rPr>
        <w:sectPr w:rsidR="008A10B4" w:rsidSect="008A10B4">
          <w:footerReference w:type="default" r:id="rId19"/>
          <w:pgSz w:w="11906" w:h="16838"/>
          <w:pgMar w:top="1418" w:right="1418" w:bottom="1418" w:left="1418" w:header="851" w:footer="992" w:gutter="0"/>
          <w:cols w:space="425"/>
          <w:docGrid w:type="lines" w:linePitch="326"/>
        </w:sectPr>
      </w:pPr>
      <w:r>
        <w:rPr>
          <w:rFonts w:ascii="黑体" w:eastAsia="黑体"/>
          <w:b/>
          <w:bCs/>
          <w:sz w:val="36"/>
          <w:szCs w:val="36"/>
        </w:rPr>
        <w:fldChar w:fldCharType="end"/>
      </w:r>
    </w:p>
    <w:p w14:paraId="667EC9DC" w14:textId="1F5C3249" w:rsidR="002A247E" w:rsidRDefault="002A247E" w:rsidP="006E42DE">
      <w:pPr>
        <w:spacing w:beforeLines="100" w:before="326" w:afterLines="100" w:after="326" w:line="276" w:lineRule="auto"/>
        <w:ind w:firstLineChars="0" w:firstLine="0"/>
        <w:jc w:val="center"/>
        <w:outlineLvl w:val="0"/>
        <w:rPr>
          <w:rFonts w:ascii="黑体" w:eastAsia="黑体"/>
          <w:b/>
          <w:bCs/>
          <w:sz w:val="36"/>
          <w:szCs w:val="36"/>
        </w:rPr>
      </w:pPr>
      <w:bookmarkStart w:id="414" w:name="_Toc9265697"/>
      <w:r w:rsidRPr="002A247E">
        <w:rPr>
          <w:rFonts w:ascii="黑体" w:eastAsia="黑体" w:hint="eastAsia"/>
          <w:b/>
          <w:bCs/>
          <w:sz w:val="36"/>
          <w:szCs w:val="36"/>
        </w:rPr>
        <w:lastRenderedPageBreak/>
        <w:t>岩生网在线答题系统设计与实现</w:t>
      </w:r>
      <w:bookmarkEnd w:id="414"/>
    </w:p>
    <w:p w14:paraId="6BFB5802" w14:textId="39F77CE2" w:rsidR="00024702" w:rsidRDefault="00024702" w:rsidP="00024702">
      <w:pPr>
        <w:spacing w:beforeLines="100" w:before="326" w:afterLines="100" w:after="326" w:line="276" w:lineRule="auto"/>
        <w:ind w:firstLine="720"/>
        <w:jc w:val="center"/>
        <w:outlineLvl w:val="0"/>
        <w:rPr>
          <w:rFonts w:cs="宋体"/>
        </w:rPr>
      </w:pPr>
      <w:bookmarkStart w:id="415" w:name="_Toc9265698"/>
      <w:r>
        <w:rPr>
          <w:rFonts w:ascii="黑体" w:eastAsia="黑体" w:hint="eastAsia"/>
          <w:sz w:val="36"/>
          <w:szCs w:val="36"/>
        </w:rPr>
        <w:t>摘  要</w:t>
      </w:r>
      <w:bookmarkEnd w:id="415"/>
    </w:p>
    <w:p w14:paraId="1C6551D3" w14:textId="45026BE7" w:rsidR="00A666F8" w:rsidRDefault="00391A15" w:rsidP="001E6520">
      <w:pPr>
        <w:ind w:firstLine="480"/>
      </w:pPr>
      <w:r>
        <w:rPr>
          <w:rFonts w:cs="宋体" w:hint="eastAsia"/>
        </w:rPr>
        <w:t>伴随着通讯技术发展，比4G更快的</w:t>
      </w:r>
      <w:r>
        <w:rPr>
          <w:rFonts w:cs="宋体"/>
        </w:rPr>
        <w:t>5</w:t>
      </w:r>
      <w:r>
        <w:rPr>
          <w:rFonts w:cs="宋体" w:hint="eastAsia"/>
        </w:rPr>
        <w:t>G时代来临，网络的速度越来越快，</w:t>
      </w:r>
      <w:r w:rsidR="00A666F8">
        <w:rPr>
          <w:rFonts w:cs="宋体" w:hint="eastAsia"/>
        </w:rPr>
        <w:t>传统的纸质训练、考试等手段已</w:t>
      </w:r>
      <w:r w:rsidR="00926B3B">
        <w:rPr>
          <w:rFonts w:cs="宋体" w:hint="eastAsia"/>
        </w:rPr>
        <w:t>明显</w:t>
      </w:r>
      <w:r w:rsidR="00A666F8">
        <w:rPr>
          <w:rFonts w:cs="宋体" w:hint="eastAsia"/>
        </w:rPr>
        <w:t>落后，人们在学习与训练时常希望不需要携带繁多的书籍与试题，不受时空限制就能够完成，因此，建立基于网络的答题系统有重要的现实意义。</w:t>
      </w:r>
      <w:r w:rsidR="00A666F8">
        <w:rPr>
          <w:rFonts w:hint="eastAsia"/>
        </w:rPr>
        <w:t>岩生网在线答题系统具有做题、记录、讨论、统计等功能，学习者在使用系统做题训练时，能够自动统计用户做题的对错情况，在做题的时候与其他人一起交流，发表自己的不同见解，并在做完题目之后能够和其他学习者一起讨论做题的心得体会，提高学习效率与练习的效果。系统基于Spring、</w:t>
      </w:r>
      <w:proofErr w:type="spellStart"/>
      <w:r w:rsidR="00A666F8">
        <w:rPr>
          <w:rFonts w:hint="eastAsia"/>
        </w:rPr>
        <w:t>MyBatis</w:t>
      </w:r>
      <w:proofErr w:type="spellEnd"/>
      <w:r w:rsidR="00A666F8">
        <w:rPr>
          <w:rFonts w:hint="eastAsia"/>
        </w:rPr>
        <w:t>、</w:t>
      </w:r>
      <w:proofErr w:type="spellStart"/>
      <w:r w:rsidR="00A666F8">
        <w:rPr>
          <w:rFonts w:hint="eastAsia"/>
        </w:rPr>
        <w:t>SpringMvc</w:t>
      </w:r>
      <w:proofErr w:type="spellEnd"/>
      <w:r w:rsidR="00A666F8">
        <w:rPr>
          <w:rFonts w:hint="eastAsia"/>
        </w:rPr>
        <w:t>框架结合</w:t>
      </w:r>
      <w:proofErr w:type="spellStart"/>
      <w:r w:rsidR="00A666F8">
        <w:rPr>
          <w:rFonts w:hint="eastAsia"/>
        </w:rPr>
        <w:t>MySql</w:t>
      </w:r>
      <w:proofErr w:type="spellEnd"/>
      <w:r w:rsidR="00A666F8">
        <w:rPr>
          <w:rFonts w:hint="eastAsia"/>
        </w:rPr>
        <w:t>数据建库完成，同时使用Redis进行缓存管理，使用Java语言开发</w:t>
      </w:r>
      <w:r w:rsidR="00A92B36">
        <w:rPr>
          <w:rFonts w:hint="eastAsia"/>
        </w:rPr>
        <w:t>。</w:t>
      </w:r>
      <w:r w:rsidR="00A666F8">
        <w:rPr>
          <w:rFonts w:hint="eastAsia"/>
        </w:rPr>
        <w:t>论文首先详细分析在线答题系统的需求，明确系统所要实现的功能和系统逻辑；再进行详细设计，分别对各个模块的功能进行描述和设计详细的类图、结构图等</w:t>
      </w:r>
      <w:ins w:id="416" w:author="科 雷" w:date="2019-05-20T21:17:00Z">
        <w:r w:rsidR="000A118E">
          <w:rPr>
            <w:rFonts w:hint="eastAsia"/>
          </w:rPr>
          <w:t>，</w:t>
        </w:r>
      </w:ins>
      <w:del w:id="417" w:author="科 雷" w:date="2019-05-20T21:17:00Z">
        <w:r w:rsidR="00A666F8" w:rsidDel="000A118E">
          <w:rPr>
            <w:rFonts w:hint="eastAsia"/>
          </w:rPr>
          <w:delText>；</w:delText>
        </w:r>
      </w:del>
      <w:r w:rsidR="00A666F8">
        <w:rPr>
          <w:rFonts w:hint="eastAsia"/>
        </w:rPr>
        <w:t>最后，进行系统测试。</w:t>
      </w:r>
    </w:p>
    <w:p w14:paraId="5E1F7374" w14:textId="77777777" w:rsidR="00E95EAC" w:rsidRPr="00A666F8" w:rsidRDefault="00E95EAC" w:rsidP="00E95EAC">
      <w:pPr>
        <w:spacing w:beforeLines="50" w:before="163" w:line="276" w:lineRule="auto"/>
        <w:ind w:firstLine="480"/>
      </w:pPr>
    </w:p>
    <w:p w14:paraId="5B0584B5" w14:textId="2324A2F9" w:rsidR="00F277D4" w:rsidRDefault="003007C5" w:rsidP="00F277D4">
      <w:pPr>
        <w:spacing w:line="276" w:lineRule="auto"/>
        <w:ind w:leftChars="-1" w:left="-2" w:firstLine="480"/>
        <w:rPr>
          <w:rFonts w:ascii="黑体" w:eastAsia="黑体"/>
        </w:rPr>
      </w:pPr>
      <w:r>
        <w:rPr>
          <w:rFonts w:ascii="黑体" w:eastAsia="黑体" w:hint="eastAsia"/>
        </w:rPr>
        <w:t>关键词：在线答题系统</w:t>
      </w:r>
      <w:r w:rsidR="00D0703C">
        <w:rPr>
          <w:rFonts w:ascii="黑体" w:eastAsia="黑体" w:hint="eastAsia"/>
        </w:rPr>
        <w:t>；</w:t>
      </w:r>
      <w:r>
        <w:rPr>
          <w:rFonts w:ascii="黑体" w:eastAsia="黑体" w:hint="eastAsia"/>
        </w:rPr>
        <w:t>SSM</w:t>
      </w:r>
      <w:r w:rsidR="00D0703C">
        <w:rPr>
          <w:rFonts w:ascii="黑体" w:eastAsia="黑体" w:hint="eastAsia"/>
        </w:rPr>
        <w:t>；</w:t>
      </w:r>
      <w:r>
        <w:rPr>
          <w:rFonts w:ascii="黑体" w:eastAsia="黑体" w:hint="eastAsia"/>
        </w:rPr>
        <w:t>Redis；</w:t>
      </w:r>
      <w:proofErr w:type="spellStart"/>
      <w:r>
        <w:rPr>
          <w:rFonts w:ascii="黑体" w:eastAsia="黑体" w:hint="eastAsia"/>
        </w:rPr>
        <w:t>MySql</w:t>
      </w:r>
      <w:proofErr w:type="spellEnd"/>
    </w:p>
    <w:p w14:paraId="5F3DA454" w14:textId="4E8DB5AE" w:rsidR="00F277D4" w:rsidRDefault="00F277D4">
      <w:pPr>
        <w:widowControl/>
        <w:adjustRightInd/>
        <w:spacing w:line="240" w:lineRule="auto"/>
        <w:ind w:firstLine="480"/>
        <w:jc w:val="left"/>
        <w:textAlignment w:val="auto"/>
        <w:rPr>
          <w:rFonts w:ascii="黑体" w:eastAsia="黑体"/>
        </w:rPr>
      </w:pPr>
      <w:r>
        <w:rPr>
          <w:rFonts w:ascii="黑体" w:eastAsia="黑体"/>
        </w:rPr>
        <w:br w:type="page"/>
      </w:r>
    </w:p>
    <w:p w14:paraId="2C5D8204" w14:textId="552D9010" w:rsidR="00F277D4" w:rsidRPr="00F277D4" w:rsidRDefault="00171C23" w:rsidP="00171C23">
      <w:pPr>
        <w:spacing w:beforeLines="100" w:before="326" w:afterLines="100" w:after="326" w:line="276" w:lineRule="auto"/>
        <w:ind w:firstLine="723"/>
        <w:jc w:val="center"/>
        <w:rPr>
          <w:rFonts w:ascii="Times New Roman" w:eastAsia="黑体" w:hAnsi="Times New Roman"/>
          <w:sz w:val="36"/>
          <w:szCs w:val="36"/>
        </w:rPr>
      </w:pPr>
      <w:ins w:id="418" w:author="rjxy" w:date="2019-05-19T20:51:00Z">
        <w:r>
          <w:rPr>
            <w:rFonts w:ascii="Times New Roman" w:eastAsia="黑体" w:hAnsi="Times New Roman"/>
            <w:b/>
            <w:bCs/>
            <w:sz w:val="36"/>
            <w:szCs w:val="36"/>
          </w:rPr>
          <w:lastRenderedPageBreak/>
          <w:t>Design and Implementation of</w:t>
        </w:r>
        <w:r w:rsidRPr="00F277D4">
          <w:rPr>
            <w:rFonts w:ascii="Times New Roman" w:eastAsia="黑体" w:hAnsi="Times New Roman"/>
            <w:sz w:val="36"/>
            <w:szCs w:val="36"/>
          </w:rPr>
          <w:t xml:space="preserve"> </w:t>
        </w:r>
      </w:ins>
      <w:r w:rsidR="00F277D4" w:rsidRPr="00F277D4">
        <w:rPr>
          <w:rFonts w:ascii="Times New Roman" w:eastAsia="黑体" w:hAnsi="Times New Roman"/>
          <w:sz w:val="36"/>
          <w:szCs w:val="36"/>
        </w:rPr>
        <w:t xml:space="preserve">Online </w:t>
      </w:r>
      <w:r w:rsidR="00F277D4">
        <w:rPr>
          <w:rFonts w:ascii="Times New Roman" w:eastAsia="黑体" w:hAnsi="Times New Roman"/>
          <w:sz w:val="36"/>
          <w:szCs w:val="36"/>
        </w:rPr>
        <w:t>A</w:t>
      </w:r>
      <w:r w:rsidR="00F277D4" w:rsidRPr="00F277D4">
        <w:rPr>
          <w:rFonts w:ascii="Times New Roman" w:eastAsia="黑体" w:hAnsi="Times New Roman"/>
          <w:sz w:val="36"/>
          <w:szCs w:val="36"/>
        </w:rPr>
        <w:t xml:space="preserve">nswering </w:t>
      </w:r>
      <w:r w:rsidR="00F277D4">
        <w:rPr>
          <w:rFonts w:ascii="Times New Roman" w:eastAsia="黑体" w:hAnsi="Times New Roman"/>
          <w:sz w:val="36"/>
          <w:szCs w:val="36"/>
        </w:rPr>
        <w:t>S</w:t>
      </w:r>
      <w:r w:rsidR="00F277D4" w:rsidRPr="00F277D4">
        <w:rPr>
          <w:rFonts w:ascii="Times New Roman" w:eastAsia="黑体" w:hAnsi="Times New Roman"/>
          <w:sz w:val="36"/>
          <w:szCs w:val="36"/>
        </w:rPr>
        <w:t xml:space="preserve">ystem </w:t>
      </w:r>
      <w:del w:id="419" w:author="rjxy" w:date="2019-05-19T20:51:00Z">
        <w:r w:rsidR="00F277D4" w:rsidDel="00886451">
          <w:rPr>
            <w:rFonts w:ascii="Times New Roman" w:eastAsia="黑体" w:hAnsi="Times New Roman"/>
            <w:sz w:val="36"/>
            <w:szCs w:val="36"/>
          </w:rPr>
          <w:delText>O</w:delText>
        </w:r>
        <w:r w:rsidR="00F277D4" w:rsidRPr="00F277D4" w:rsidDel="00886451">
          <w:rPr>
            <w:rFonts w:ascii="Times New Roman" w:eastAsia="黑体" w:hAnsi="Times New Roman"/>
            <w:sz w:val="36"/>
            <w:szCs w:val="36"/>
          </w:rPr>
          <w:delText xml:space="preserve">f </w:delText>
        </w:r>
      </w:del>
      <w:ins w:id="420" w:author="rjxy" w:date="2019-05-19T20:51:00Z">
        <w:r w:rsidR="00886451">
          <w:rPr>
            <w:rFonts w:ascii="Times New Roman" w:eastAsia="黑体" w:hAnsi="Times New Roman" w:hint="eastAsia"/>
            <w:sz w:val="36"/>
            <w:szCs w:val="36"/>
          </w:rPr>
          <w:t>o</w:t>
        </w:r>
        <w:r w:rsidR="00886451" w:rsidRPr="00F277D4">
          <w:rPr>
            <w:rFonts w:ascii="Times New Roman" w:eastAsia="黑体" w:hAnsi="Times New Roman"/>
            <w:sz w:val="36"/>
            <w:szCs w:val="36"/>
          </w:rPr>
          <w:t xml:space="preserve">f </w:t>
        </w:r>
      </w:ins>
      <w:proofErr w:type="spellStart"/>
      <w:r w:rsidR="00F277D4">
        <w:rPr>
          <w:rFonts w:ascii="Times New Roman" w:eastAsia="黑体" w:hAnsi="Times New Roman"/>
          <w:sz w:val="36"/>
          <w:szCs w:val="36"/>
        </w:rPr>
        <w:t>Y</w:t>
      </w:r>
      <w:r w:rsidR="00F277D4" w:rsidRPr="00F277D4">
        <w:rPr>
          <w:rFonts w:ascii="Times New Roman" w:eastAsia="黑体" w:hAnsi="Times New Roman"/>
          <w:sz w:val="36"/>
          <w:szCs w:val="36"/>
        </w:rPr>
        <w:t>an</w:t>
      </w:r>
      <w:r w:rsidR="00F277D4">
        <w:rPr>
          <w:rFonts w:ascii="Times New Roman" w:eastAsia="黑体" w:hAnsi="Times New Roman"/>
          <w:sz w:val="36"/>
          <w:szCs w:val="36"/>
        </w:rPr>
        <w:t>S</w:t>
      </w:r>
      <w:r w:rsidR="00F277D4" w:rsidRPr="00F277D4">
        <w:rPr>
          <w:rFonts w:ascii="Times New Roman" w:eastAsia="黑体" w:hAnsi="Times New Roman"/>
          <w:sz w:val="36"/>
          <w:szCs w:val="36"/>
        </w:rPr>
        <w:t>heng</w:t>
      </w:r>
      <w:proofErr w:type="spellEnd"/>
      <w:r w:rsidR="00F277D4" w:rsidRPr="00F277D4">
        <w:rPr>
          <w:rFonts w:ascii="Times New Roman" w:eastAsia="黑体" w:hAnsi="Times New Roman"/>
          <w:sz w:val="36"/>
          <w:szCs w:val="36"/>
        </w:rPr>
        <w:t xml:space="preserve"> </w:t>
      </w:r>
      <w:r w:rsidR="00F277D4">
        <w:rPr>
          <w:rFonts w:ascii="Times New Roman" w:eastAsia="黑体" w:hAnsi="Times New Roman"/>
          <w:sz w:val="36"/>
          <w:szCs w:val="36"/>
        </w:rPr>
        <w:t>N</w:t>
      </w:r>
      <w:r w:rsidR="00F277D4" w:rsidRPr="00F277D4">
        <w:rPr>
          <w:rFonts w:ascii="Times New Roman" w:eastAsia="黑体" w:hAnsi="Times New Roman"/>
          <w:sz w:val="36"/>
          <w:szCs w:val="36"/>
        </w:rPr>
        <w:t>et</w:t>
      </w:r>
    </w:p>
    <w:p w14:paraId="1A51A79A" w14:textId="0D23B854" w:rsidR="00F277D4" w:rsidRPr="00F277D4" w:rsidRDefault="00F277D4" w:rsidP="00856FDC">
      <w:pPr>
        <w:spacing w:beforeLines="100" w:before="326" w:afterLines="100" w:after="326" w:line="276" w:lineRule="auto"/>
        <w:ind w:firstLine="720"/>
        <w:jc w:val="center"/>
        <w:outlineLvl w:val="0"/>
        <w:rPr>
          <w:rFonts w:ascii="Times New Roman" w:eastAsia="黑体" w:hAnsi="Times New Roman"/>
          <w:sz w:val="36"/>
          <w:szCs w:val="36"/>
        </w:rPr>
        <w:pPrChange w:id="421" w:author="科 雷" w:date="2019-05-20T17:27:00Z">
          <w:pPr>
            <w:spacing w:line="276" w:lineRule="auto"/>
            <w:ind w:leftChars="-1" w:left="-2" w:firstLine="720"/>
            <w:jc w:val="center"/>
          </w:pPr>
        </w:pPrChange>
      </w:pPr>
      <w:bookmarkStart w:id="422" w:name="_Toc9265699"/>
      <w:del w:id="423" w:author="科 雷" w:date="2019-05-20T17:27:00Z">
        <w:r w:rsidRPr="00F277D4" w:rsidDel="00856FDC">
          <w:rPr>
            <w:rFonts w:ascii="Times New Roman" w:eastAsia="黑体" w:hAnsi="Times New Roman" w:hint="eastAsia"/>
            <w:sz w:val="36"/>
            <w:szCs w:val="36"/>
          </w:rPr>
          <w:delText>Pick to</w:delText>
        </w:r>
      </w:del>
      <w:ins w:id="424" w:author="科 雷" w:date="2019-05-20T17:27:00Z">
        <w:r w:rsidR="00856FDC">
          <w:rPr>
            <w:rFonts w:ascii="Times New Roman" w:eastAsia="黑体" w:hAnsi="Times New Roman"/>
            <w:sz w:val="36"/>
            <w:szCs w:val="36"/>
          </w:rPr>
          <w:t>Abstract</w:t>
        </w:r>
      </w:ins>
      <w:bookmarkEnd w:id="422"/>
    </w:p>
    <w:p w14:paraId="32609AF4" w14:textId="4C00C71A" w:rsidR="001925C2" w:rsidRDefault="000C7FFB" w:rsidP="00E95EAC">
      <w:pPr>
        <w:spacing w:line="276" w:lineRule="auto"/>
        <w:ind w:leftChars="-1" w:left="-2" w:firstLine="480"/>
        <w:rPr>
          <w:rFonts w:ascii="Times New Roman" w:eastAsia="黑体" w:hAnsi="Times New Roman"/>
        </w:rPr>
      </w:pPr>
      <w:r w:rsidRPr="000C7FFB">
        <w:rPr>
          <w:rFonts w:ascii="Times New Roman" w:eastAsia="黑体" w:hAnsi="Times New Roman"/>
        </w:rPr>
        <w:t xml:space="preserve">With the development of communication technology, the 5G era which is faster than 4G is coming. The speed of network is faster and faster. The traditional paper-based training, examination and other means are lagging behind. People often hope that they can complete without carrying many books and test questions, and without the limitation of time and space. Therefore, it is of great practical significance to establish a network-based answer system. The online answering system of </w:t>
      </w:r>
      <w:proofErr w:type="spellStart"/>
      <w:r w:rsidRPr="000C7FFB">
        <w:rPr>
          <w:rFonts w:ascii="Times New Roman" w:eastAsia="黑体" w:hAnsi="Times New Roman"/>
        </w:rPr>
        <w:t>Yansheng</w:t>
      </w:r>
      <w:proofErr w:type="spellEnd"/>
      <w:r w:rsidRPr="000C7FFB">
        <w:rPr>
          <w:rFonts w:ascii="Times New Roman" w:eastAsia="黑体" w:hAnsi="Times New Roman"/>
        </w:rPr>
        <w:t xml:space="preserve"> Network has the functions of making questions, recording, discussing and statistics. When using the system for training, learners can automatically count the right and wrong situations of </w:t>
      </w:r>
      <w:proofErr w:type="spellStart"/>
      <w:r w:rsidRPr="000C7FFB">
        <w:rPr>
          <w:rFonts w:ascii="Times New Roman" w:eastAsia="黑体" w:hAnsi="Times New Roman"/>
        </w:rPr>
        <w:t>users'questions</w:t>
      </w:r>
      <w:proofErr w:type="spellEnd"/>
      <w:r w:rsidRPr="000C7FFB">
        <w:rPr>
          <w:rFonts w:ascii="Times New Roman" w:eastAsia="黑体" w:hAnsi="Times New Roman"/>
        </w:rPr>
        <w:t xml:space="preserve">, communicate with others when doing questions, express their different opinions, and discuss their experiences with other learners after finishing the questions, so as to improve learning efficiency and efficiency. The effect of practice. The system is based on Spring, </w:t>
      </w:r>
      <w:proofErr w:type="spellStart"/>
      <w:r w:rsidRPr="000C7FFB">
        <w:rPr>
          <w:rFonts w:ascii="Times New Roman" w:eastAsia="黑体" w:hAnsi="Times New Roman"/>
        </w:rPr>
        <w:t>MyBatis</w:t>
      </w:r>
      <w:proofErr w:type="spellEnd"/>
      <w:r w:rsidRPr="000C7FFB">
        <w:rPr>
          <w:rFonts w:ascii="Times New Roman" w:eastAsia="黑体" w:hAnsi="Times New Roman"/>
        </w:rPr>
        <w:t xml:space="preserve">, Spring </w:t>
      </w:r>
      <w:proofErr w:type="spellStart"/>
      <w:r w:rsidRPr="000C7FFB">
        <w:rPr>
          <w:rFonts w:ascii="Times New Roman" w:eastAsia="黑体" w:hAnsi="Times New Roman"/>
        </w:rPr>
        <w:t>Mvc</w:t>
      </w:r>
      <w:proofErr w:type="spellEnd"/>
      <w:r w:rsidRPr="000C7FFB">
        <w:rPr>
          <w:rFonts w:ascii="Times New Roman" w:eastAsia="黑体" w:hAnsi="Times New Roman"/>
        </w:rPr>
        <w:t xml:space="preserve"> framework and </w:t>
      </w:r>
      <w:proofErr w:type="spellStart"/>
      <w:r w:rsidRPr="000C7FFB">
        <w:rPr>
          <w:rFonts w:ascii="Times New Roman" w:eastAsia="黑体" w:hAnsi="Times New Roman"/>
        </w:rPr>
        <w:t>MySql</w:t>
      </w:r>
      <w:proofErr w:type="spellEnd"/>
      <w:r w:rsidRPr="000C7FFB">
        <w:rPr>
          <w:rFonts w:ascii="Times New Roman" w:eastAsia="黑体" w:hAnsi="Times New Roman"/>
        </w:rPr>
        <w:t xml:space="preserve"> data to build a database, while using Redis for cache management, using Java language development. Firstly, the paper analyses the requirement of the online answering system in detail, clarifies the function and logic of the system, then designs in detail, describes the function of each module and designs detailed class diagram and structure diagram, etc. Finally, the system test is carried out.</w:t>
      </w:r>
    </w:p>
    <w:p w14:paraId="54E303C4" w14:textId="77777777" w:rsidR="00BF33C2" w:rsidRDefault="00BF33C2" w:rsidP="00E95EAC">
      <w:pPr>
        <w:spacing w:line="276" w:lineRule="auto"/>
        <w:ind w:leftChars="-1" w:left="-2" w:firstLine="480"/>
        <w:rPr>
          <w:rFonts w:ascii="Times New Roman" w:eastAsia="黑体" w:hAnsi="Times New Roman"/>
        </w:rPr>
      </w:pPr>
    </w:p>
    <w:p w14:paraId="14045BA6" w14:textId="74BF4F37" w:rsidR="00F277D4" w:rsidRDefault="00F277D4" w:rsidP="00E95EAC">
      <w:pPr>
        <w:spacing w:line="276" w:lineRule="auto"/>
        <w:ind w:leftChars="-1" w:left="-2" w:firstLine="482"/>
        <w:rPr>
          <w:rFonts w:ascii="Times New Roman" w:eastAsia="黑体" w:hAnsi="Times New Roman"/>
          <w:b/>
        </w:rPr>
      </w:pPr>
      <w:r w:rsidRPr="00F277D4">
        <w:rPr>
          <w:rFonts w:ascii="Times New Roman" w:eastAsia="黑体" w:hAnsi="Times New Roman"/>
          <w:b/>
        </w:rPr>
        <w:t>Keywords: online answering</w:t>
      </w:r>
      <w:r w:rsidR="000C023D">
        <w:rPr>
          <w:rFonts w:ascii="Times New Roman" w:eastAsia="黑体" w:hAnsi="Times New Roman"/>
          <w:b/>
        </w:rPr>
        <w:t xml:space="preserve">; </w:t>
      </w:r>
      <w:r w:rsidRPr="00F277D4">
        <w:rPr>
          <w:rFonts w:ascii="Times New Roman" w:eastAsia="黑体" w:hAnsi="Times New Roman"/>
          <w:b/>
        </w:rPr>
        <w:t>SSM</w:t>
      </w:r>
      <w:r w:rsidR="000C023D">
        <w:rPr>
          <w:rFonts w:ascii="Times New Roman" w:eastAsia="黑体" w:hAnsi="Times New Roman"/>
          <w:b/>
        </w:rPr>
        <w:t xml:space="preserve">; </w:t>
      </w:r>
      <w:r w:rsidRPr="00F277D4">
        <w:rPr>
          <w:rFonts w:ascii="Times New Roman" w:eastAsia="黑体" w:hAnsi="Times New Roman"/>
          <w:b/>
        </w:rPr>
        <w:t>Redis</w:t>
      </w:r>
      <w:r w:rsidR="000C023D">
        <w:rPr>
          <w:rFonts w:ascii="Times New Roman" w:eastAsia="黑体" w:hAnsi="Times New Roman"/>
          <w:b/>
        </w:rPr>
        <w:t xml:space="preserve">; </w:t>
      </w:r>
      <w:proofErr w:type="spellStart"/>
      <w:r w:rsidRPr="00F277D4">
        <w:rPr>
          <w:rFonts w:ascii="Times New Roman" w:eastAsia="黑体" w:hAnsi="Times New Roman"/>
          <w:b/>
        </w:rPr>
        <w:t>MySql</w:t>
      </w:r>
      <w:proofErr w:type="spellEnd"/>
    </w:p>
    <w:p w14:paraId="658D5B96" w14:textId="77777777" w:rsidR="00A3291D" w:rsidRDefault="00F277D4">
      <w:pPr>
        <w:widowControl/>
        <w:adjustRightInd/>
        <w:spacing w:line="240" w:lineRule="auto"/>
        <w:ind w:firstLine="482"/>
        <w:jc w:val="left"/>
        <w:textAlignment w:val="auto"/>
        <w:rPr>
          <w:rFonts w:ascii="Times New Roman" w:eastAsia="黑体" w:hAnsi="Times New Roman"/>
          <w:b/>
        </w:rPr>
        <w:sectPr w:rsidR="00A3291D" w:rsidSect="00C452C0">
          <w:footerReference w:type="default" r:id="rId20"/>
          <w:pgSz w:w="11906" w:h="16838"/>
          <w:pgMar w:top="1418" w:right="1418" w:bottom="1418" w:left="1418" w:header="851" w:footer="992" w:gutter="0"/>
          <w:pgNumType w:fmt="upperRoman" w:start="1"/>
          <w:cols w:space="425"/>
          <w:docGrid w:type="lines" w:linePitch="326"/>
        </w:sectPr>
      </w:pPr>
      <w:r>
        <w:rPr>
          <w:rFonts w:ascii="Times New Roman" w:eastAsia="黑体" w:hAnsi="Times New Roman"/>
          <w:b/>
        </w:rPr>
        <w:br w:type="page"/>
      </w:r>
    </w:p>
    <w:p w14:paraId="3B851D24" w14:textId="6DB5766E" w:rsidR="00F277D4" w:rsidRDefault="00F277D4">
      <w:pPr>
        <w:widowControl/>
        <w:adjustRightInd/>
        <w:spacing w:line="240" w:lineRule="auto"/>
        <w:ind w:firstLine="482"/>
        <w:jc w:val="left"/>
        <w:textAlignment w:val="auto"/>
        <w:rPr>
          <w:rFonts w:ascii="Times New Roman" w:eastAsia="黑体" w:hAnsi="Times New Roman"/>
          <w:b/>
        </w:rPr>
      </w:pPr>
    </w:p>
    <w:p w14:paraId="3FF91B9B" w14:textId="77777777" w:rsidR="00DA7D3B" w:rsidRDefault="00DA7D3B" w:rsidP="002F395D">
      <w:pPr>
        <w:spacing w:beforeLines="100" w:before="326" w:afterLines="100" w:after="326" w:line="276" w:lineRule="auto"/>
        <w:ind w:firstLine="720"/>
        <w:jc w:val="center"/>
        <w:outlineLvl w:val="0"/>
        <w:rPr>
          <w:rFonts w:ascii="黑体" w:eastAsia="黑体"/>
          <w:sz w:val="36"/>
          <w:szCs w:val="36"/>
        </w:rPr>
      </w:pPr>
      <w:bookmarkStart w:id="425" w:name="_Toc500601073"/>
      <w:bookmarkStart w:id="426" w:name="_Toc9265700"/>
      <w:r>
        <w:rPr>
          <w:rFonts w:ascii="黑体" w:eastAsia="黑体" w:hint="eastAsia"/>
          <w:sz w:val="36"/>
          <w:szCs w:val="36"/>
        </w:rPr>
        <w:t>第1章  前  言</w:t>
      </w:r>
      <w:bookmarkEnd w:id="425"/>
      <w:bookmarkEnd w:id="426"/>
    </w:p>
    <w:p w14:paraId="6D9077DC" w14:textId="4DE29586" w:rsidR="009509A7" w:rsidRPr="009509A7" w:rsidRDefault="00DA7D3B"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427" w:name="_Toc500601074"/>
      <w:bookmarkStart w:id="428" w:name="_Toc9265701"/>
      <w:r w:rsidRPr="009509A7">
        <w:rPr>
          <w:rFonts w:ascii="黑体" w:eastAsia="黑体" w:hAnsi="黑体" w:cs="黑体" w:hint="eastAsia"/>
          <w:bCs/>
          <w:sz w:val="30"/>
          <w:szCs w:val="30"/>
        </w:rPr>
        <w:t>项目的背景和意义</w:t>
      </w:r>
      <w:bookmarkEnd w:id="427"/>
      <w:bookmarkEnd w:id="428"/>
    </w:p>
    <w:p w14:paraId="2F888647" w14:textId="33DA0B18" w:rsidR="001F0937" w:rsidRDefault="00A34051" w:rsidP="00552D0F">
      <w:pPr>
        <w:ind w:firstLine="480"/>
      </w:pPr>
      <w:r>
        <w:rPr>
          <w:rFonts w:hint="eastAsia"/>
        </w:rPr>
        <w:t>基于当前通讯技术的快速发展，5G网络的到来，网速越来越快，</w:t>
      </w:r>
      <w:r w:rsidR="005957E1">
        <w:rPr>
          <w:rFonts w:hint="eastAsia"/>
        </w:rPr>
        <w:t>传统的纸质考试等手段</w:t>
      </w:r>
      <w:ins w:id="429" w:author="科 雷" w:date="2019-05-20T12:45:00Z">
        <w:r w:rsidR="00893065">
          <w:rPr>
            <w:rFonts w:hint="eastAsia"/>
          </w:rPr>
          <w:t>获取知识</w:t>
        </w:r>
      </w:ins>
      <w:r w:rsidR="005957E1">
        <w:rPr>
          <w:rFonts w:hint="eastAsia"/>
        </w:rPr>
        <w:t>已经开始落后了，人们更希望能随时随地</w:t>
      </w:r>
      <w:ins w:id="430" w:author="科 雷" w:date="2019-05-20T12:45:00Z">
        <w:r w:rsidR="00270358">
          <w:rPr>
            <w:rFonts w:hint="eastAsia"/>
          </w:rPr>
          <w:t>、更快速的</w:t>
        </w:r>
      </w:ins>
      <w:del w:id="431" w:author="科 雷" w:date="2019-05-20T12:45:00Z">
        <w:r w:rsidR="005957E1" w:rsidDel="00270358">
          <w:rPr>
            <w:rFonts w:hint="eastAsia"/>
          </w:rPr>
          <w:delText>学</w:delText>
        </w:r>
      </w:del>
      <w:ins w:id="432" w:author="科 雷" w:date="2019-05-20T12:46:00Z">
        <w:r w:rsidR="00270358">
          <w:rPr>
            <w:rFonts w:hint="eastAsia"/>
          </w:rPr>
          <w:t>获取</w:t>
        </w:r>
      </w:ins>
      <w:r w:rsidR="005957E1">
        <w:rPr>
          <w:rFonts w:hint="eastAsia"/>
        </w:rPr>
        <w:t>知识，而不需要带着繁多的书籍，试卷；同时也不希望考试完成</w:t>
      </w:r>
      <w:del w:id="433" w:author="科 雷" w:date="2019-05-20T12:46:00Z">
        <w:r w:rsidR="00245ACF" w:rsidDel="005C0402">
          <w:rPr>
            <w:rFonts w:hint="eastAsia"/>
          </w:rPr>
          <w:delText>，</w:delText>
        </w:r>
        <w:r w:rsidR="00245ACF" w:rsidRPr="00245ACF" w:rsidDel="005C0402">
          <w:rPr>
            <w:rFonts w:hint="eastAsia"/>
          </w:rPr>
          <w:delText>在那</w:delText>
        </w:r>
      </w:del>
      <w:r w:rsidR="00245ACF" w:rsidRPr="00245ACF">
        <w:rPr>
          <w:rFonts w:hint="eastAsia"/>
        </w:rPr>
        <w:t>之后，你仍然需要等待繁琐的过程。可以说网络为信息处理和信息传输提供了更快</w:t>
      </w:r>
      <w:ins w:id="434" w:author="科 雷" w:date="2019-05-20T12:46:00Z">
        <w:r w:rsidR="005C0402">
          <w:rPr>
            <w:rFonts w:hint="eastAsia"/>
          </w:rPr>
          <w:t>、</w:t>
        </w:r>
      </w:ins>
      <w:del w:id="435" w:author="科 雷" w:date="2019-05-20T12:46:00Z">
        <w:r w:rsidR="00245ACF" w:rsidRPr="00245ACF" w:rsidDel="005C0402">
          <w:rPr>
            <w:rFonts w:hint="eastAsia"/>
          </w:rPr>
          <w:delText>，</w:delText>
        </w:r>
      </w:del>
      <w:r w:rsidR="00245ACF" w:rsidRPr="00245ACF">
        <w:rPr>
          <w:rFonts w:hint="eastAsia"/>
        </w:rPr>
        <w:t>更安全的平台</w:t>
      </w:r>
      <w:r w:rsidR="009509A7">
        <w:rPr>
          <w:rFonts w:hint="eastAsia"/>
        </w:rPr>
        <w:t>，作为练习</w:t>
      </w:r>
      <w:ins w:id="436" w:author="科 雷" w:date="2019-05-20T12:46:00Z">
        <w:r w:rsidR="005C0402">
          <w:rPr>
            <w:rFonts w:hint="eastAsia"/>
          </w:rPr>
          <w:t>、</w:t>
        </w:r>
      </w:ins>
      <w:del w:id="437" w:author="科 雷" w:date="2019-05-20T12:46:00Z">
        <w:r w:rsidR="009509A7" w:rsidDel="005C0402">
          <w:rPr>
            <w:rFonts w:hint="eastAsia"/>
          </w:rPr>
          <w:delText>，</w:delText>
        </w:r>
      </w:del>
      <w:r w:rsidR="009509A7">
        <w:rPr>
          <w:rFonts w:hint="eastAsia"/>
        </w:rPr>
        <w:t>巩固知识点并给予网络答题系统设计符合用户的需求。因而建立基于网络的答题系统有很强的现实意义。通过在系统中不断的练习，巩固自己的知识点，为</w:t>
      </w:r>
      <w:del w:id="438" w:author="科 雷" w:date="2019-05-20T12:48:00Z">
        <w:r w:rsidR="009509A7" w:rsidDel="009F5067">
          <w:rPr>
            <w:rFonts w:hint="eastAsia"/>
          </w:rPr>
          <w:delText>学习知识的</w:delText>
        </w:r>
      </w:del>
      <w:r w:rsidR="009509A7">
        <w:rPr>
          <w:rFonts w:hint="eastAsia"/>
        </w:rPr>
        <w:t>学生等人群提供了</w:t>
      </w:r>
      <w:ins w:id="439" w:author="科 雷" w:date="2019-05-20T12:47:00Z">
        <w:r w:rsidR="005C0402">
          <w:rPr>
            <w:rFonts w:hint="eastAsia"/>
          </w:rPr>
          <w:t>基于网络</w:t>
        </w:r>
      </w:ins>
      <w:ins w:id="440" w:author="科 雷" w:date="2019-05-20T12:48:00Z">
        <w:r w:rsidR="009F5067">
          <w:rPr>
            <w:rFonts w:hint="eastAsia"/>
          </w:rPr>
          <w:t>获取知识</w:t>
        </w:r>
      </w:ins>
      <w:ins w:id="441" w:author="科 雷" w:date="2019-05-20T12:47:00Z">
        <w:r w:rsidR="005C0402">
          <w:rPr>
            <w:rFonts w:hint="eastAsia"/>
          </w:rPr>
          <w:t>的途径</w:t>
        </w:r>
      </w:ins>
      <w:del w:id="442" w:author="科 雷" w:date="2019-05-20T12:48:00Z">
        <w:r w:rsidR="009509A7" w:rsidDel="009F5067">
          <w:rPr>
            <w:rFonts w:hint="eastAsia"/>
          </w:rPr>
          <w:delText>系统的练习、学习知识</w:delText>
        </w:r>
      </w:del>
      <w:del w:id="443" w:author="科 雷" w:date="2019-05-20T12:47:00Z">
        <w:r w:rsidR="009509A7" w:rsidDel="005C0402">
          <w:rPr>
            <w:rFonts w:hint="eastAsia"/>
          </w:rPr>
          <w:delText>的基于网络的途径</w:delText>
        </w:r>
      </w:del>
      <w:r w:rsidR="002663E8">
        <w:rPr>
          <w:rFonts w:hint="eastAsia"/>
        </w:rPr>
        <w:t>，让人们在生活中</w:t>
      </w:r>
      <w:r w:rsidR="004945AC">
        <w:rPr>
          <w:rFonts w:hint="eastAsia"/>
        </w:rPr>
        <w:t>享受网络带来的便捷。</w:t>
      </w:r>
    </w:p>
    <w:p w14:paraId="07F1711A" w14:textId="20B5F848" w:rsidR="00BB3043" w:rsidRDefault="00BB3043"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444" w:name="_Toc9265702"/>
      <w:r w:rsidRPr="00BB3043">
        <w:rPr>
          <w:rFonts w:ascii="黑体" w:eastAsia="黑体" w:hAnsi="黑体" w:cs="黑体" w:hint="eastAsia"/>
          <w:bCs/>
          <w:sz w:val="30"/>
          <w:szCs w:val="30"/>
        </w:rPr>
        <w:t>研究开发现状分析</w:t>
      </w:r>
      <w:bookmarkEnd w:id="444"/>
    </w:p>
    <w:p w14:paraId="3AE3C477" w14:textId="6339C0F3" w:rsidR="00CC17FD" w:rsidRDefault="00C323BB" w:rsidP="00552D0F">
      <w:pPr>
        <w:ind w:firstLine="480"/>
      </w:pPr>
      <w:r>
        <w:rPr>
          <w:rFonts w:hint="eastAsia"/>
        </w:rPr>
        <w:t>21世纪最重要的即是</w:t>
      </w:r>
      <w:r w:rsidRPr="00CA6EC8">
        <w:t>Internet</w:t>
      </w:r>
      <w:r>
        <w:rPr>
          <w:rFonts w:hint="eastAsia"/>
        </w:rPr>
        <w:t>，</w:t>
      </w:r>
      <w:r w:rsidR="00CC17FD" w:rsidRPr="00CA6EC8">
        <w:t>可以连接到Internet的设备已扩展到各种设备，例如移动电话和平板电脑</w:t>
      </w:r>
      <w:r w:rsidR="00CC17FD" w:rsidRPr="001F0937">
        <w:t>。</w:t>
      </w:r>
      <w:del w:id="445" w:author="科 雷" w:date="2019-05-20T12:50:00Z">
        <w:r w:rsidR="00CC17FD" w:rsidRPr="001F0937" w:rsidDel="003C6D87">
          <w:delText>所有这些都认为这种传统设备和资源已经到了变革的时刻。</w:delText>
        </w:r>
      </w:del>
      <w:r w:rsidR="00CC17FD" w:rsidRPr="001F0937">
        <w:t>目前，</w:t>
      </w:r>
      <w:r w:rsidR="008C5FB0">
        <w:rPr>
          <w:rFonts w:hint="eastAsia"/>
        </w:rPr>
        <w:t>考试的</w:t>
      </w:r>
      <w:r w:rsidR="00CC17FD" w:rsidRPr="001F0937">
        <w:t>主要</w:t>
      </w:r>
      <w:r w:rsidR="00145887">
        <w:rPr>
          <w:rFonts w:hint="eastAsia"/>
        </w:rPr>
        <w:t>方式是通过</w:t>
      </w:r>
      <w:r w:rsidR="00CC17FD" w:rsidRPr="001F0937">
        <w:t>纸质</w:t>
      </w:r>
      <w:r w:rsidR="00C34C7B">
        <w:rPr>
          <w:rFonts w:hint="eastAsia"/>
        </w:rPr>
        <w:t>试卷</w:t>
      </w:r>
      <w:r w:rsidR="00BE1D2E">
        <w:rPr>
          <w:rFonts w:hint="eastAsia"/>
        </w:rPr>
        <w:t>进行的</w:t>
      </w:r>
      <w:r w:rsidR="008C5FB0">
        <w:rPr>
          <w:rFonts w:hint="eastAsia"/>
        </w:rPr>
        <w:t>，</w:t>
      </w:r>
      <w:r w:rsidR="00CC17FD" w:rsidRPr="001F0937">
        <w:t>这种方法有许多缺点：</w:t>
      </w:r>
      <w:r w:rsidR="00CC17FD" w:rsidRPr="0054563C">
        <w:rPr>
          <w:rFonts w:hint="eastAsia"/>
        </w:rPr>
        <w:t>每个问题都需要手动评分，不能自动评分，工作量非常大</w:t>
      </w:r>
      <w:r w:rsidR="00FA7695">
        <w:rPr>
          <w:rFonts w:hint="eastAsia"/>
        </w:rPr>
        <w:t>；</w:t>
      </w:r>
      <w:r w:rsidR="00CC17FD" w:rsidRPr="0054563C">
        <w:rPr>
          <w:rFonts w:hint="eastAsia"/>
        </w:rPr>
        <w:t>无法从问题库中随机选择试题来形成</w:t>
      </w:r>
      <w:r w:rsidR="00344814">
        <w:rPr>
          <w:rFonts w:hint="eastAsia"/>
        </w:rPr>
        <w:t>考试</w:t>
      </w:r>
      <w:r w:rsidR="00CC17FD">
        <w:rPr>
          <w:rFonts w:hint="eastAsia"/>
        </w:rPr>
        <w:t>试卷</w:t>
      </w:r>
      <w:r w:rsidR="00FA7695">
        <w:rPr>
          <w:rFonts w:hint="eastAsia"/>
        </w:rPr>
        <w:t>；</w:t>
      </w:r>
      <w:r w:rsidR="005C3BF8">
        <w:rPr>
          <w:rFonts w:hint="eastAsia"/>
        </w:rPr>
        <w:t>并且</w:t>
      </w:r>
      <w:r w:rsidR="00CC17FD">
        <w:rPr>
          <w:rFonts w:hint="eastAsia"/>
        </w:rPr>
        <w:t>考试完成后，考试</w:t>
      </w:r>
      <w:r w:rsidR="005C3BF8">
        <w:rPr>
          <w:rFonts w:hint="eastAsia"/>
        </w:rPr>
        <w:t>没法</w:t>
      </w:r>
      <w:r w:rsidR="00CC17FD">
        <w:rPr>
          <w:rFonts w:hint="eastAsia"/>
        </w:rPr>
        <w:t>立</w:t>
      </w:r>
      <w:r w:rsidR="005C3BF8">
        <w:rPr>
          <w:rFonts w:hint="eastAsia"/>
        </w:rPr>
        <w:t>即</w:t>
      </w:r>
      <w:r w:rsidR="00CC17FD">
        <w:rPr>
          <w:rFonts w:hint="eastAsia"/>
        </w:rPr>
        <w:t>看到</w:t>
      </w:r>
      <w:r w:rsidR="005C3BF8">
        <w:rPr>
          <w:rFonts w:hint="eastAsia"/>
        </w:rPr>
        <w:t>对错、成绩</w:t>
      </w:r>
      <w:r w:rsidR="00CC17FD">
        <w:rPr>
          <w:rFonts w:hint="eastAsia"/>
        </w:rPr>
        <w:t>，时效性差</w:t>
      </w:r>
      <w:r w:rsidR="00FA7695">
        <w:rPr>
          <w:rFonts w:hint="eastAsia"/>
        </w:rPr>
        <w:t>；</w:t>
      </w:r>
      <w:r w:rsidR="00CC17FD" w:rsidRPr="00927EC9">
        <w:rPr>
          <w:rFonts w:hint="eastAsia"/>
        </w:rPr>
        <w:t>考生</w:t>
      </w:r>
      <w:r w:rsidR="007B2B46">
        <w:rPr>
          <w:rFonts w:hint="eastAsia"/>
        </w:rPr>
        <w:t>必须</w:t>
      </w:r>
      <w:r w:rsidR="00CC17FD" w:rsidRPr="00927EC9">
        <w:rPr>
          <w:rFonts w:hint="eastAsia"/>
        </w:rPr>
        <w:t>拿到</w:t>
      </w:r>
      <w:r w:rsidR="007B2B46">
        <w:rPr>
          <w:rFonts w:hint="eastAsia"/>
        </w:rPr>
        <w:t>老师批改查阅后的</w:t>
      </w:r>
      <w:r w:rsidR="00CC17FD" w:rsidRPr="00927EC9">
        <w:rPr>
          <w:rFonts w:hint="eastAsia"/>
        </w:rPr>
        <w:t>纸质试卷才能看到自己的错误</w:t>
      </w:r>
      <w:r w:rsidR="004D1081">
        <w:rPr>
          <w:rFonts w:hint="eastAsia"/>
        </w:rPr>
        <w:t>；考完之后需要总结试卷，记录错题、知识点时需要花费更多的时间。</w:t>
      </w:r>
    </w:p>
    <w:p w14:paraId="51CE8A82" w14:textId="7C8C08E7" w:rsidR="00FB7DB5" w:rsidRPr="00927EC9" w:rsidRDefault="00FB7DB5" w:rsidP="00552D0F">
      <w:pPr>
        <w:ind w:firstLine="480"/>
      </w:pPr>
      <w:r>
        <w:rPr>
          <w:rFonts w:hint="eastAsia"/>
        </w:rPr>
        <w:t>基于这种现状，岩生网在线答题系统能够非常好的解决当下的这些问题，节省大量的纸质试卷，同时能够减少很多人力，试卷可以使用系统自动出题、考试结果能够使用系统自动阅卷、题后解析能够直接展示</w:t>
      </w:r>
      <w:r w:rsidR="00CE1034">
        <w:rPr>
          <w:rFonts w:hint="eastAsia"/>
        </w:rPr>
        <w:t>，</w:t>
      </w:r>
      <w:r>
        <w:rPr>
          <w:rFonts w:hint="eastAsia"/>
        </w:rPr>
        <w:t>并且错题、经典的知识点都能够在系统中随时记载，节省了很多时间，同时所有的题目参与者都能够自由的参与讨论，表达对题目的见解，加深对知识</w:t>
      </w:r>
      <w:r w:rsidR="00870987">
        <w:rPr>
          <w:rFonts w:hint="eastAsia"/>
        </w:rPr>
        <w:t>点的印象</w:t>
      </w:r>
      <w:r>
        <w:rPr>
          <w:rFonts w:hint="eastAsia"/>
        </w:rPr>
        <w:t>，减轻老师</w:t>
      </w:r>
      <w:r w:rsidR="00E30F26">
        <w:rPr>
          <w:rFonts w:hint="eastAsia"/>
        </w:rPr>
        <w:t>阅卷的负担，也减轻</w:t>
      </w:r>
      <w:r>
        <w:rPr>
          <w:rFonts w:hint="eastAsia"/>
        </w:rPr>
        <w:t>同学的</w:t>
      </w:r>
      <w:r w:rsidR="00E30F26">
        <w:rPr>
          <w:rFonts w:hint="eastAsia"/>
        </w:rPr>
        <w:t>错题收集、知识点</w:t>
      </w:r>
      <w:r w:rsidR="00B7578B">
        <w:rPr>
          <w:rFonts w:hint="eastAsia"/>
        </w:rPr>
        <w:t>收集</w:t>
      </w:r>
      <w:r w:rsidR="00E30F26">
        <w:rPr>
          <w:rFonts w:hint="eastAsia"/>
        </w:rPr>
        <w:t>的</w:t>
      </w:r>
      <w:r>
        <w:rPr>
          <w:rFonts w:hint="eastAsia"/>
        </w:rPr>
        <w:t>负担。</w:t>
      </w:r>
      <w:r w:rsidR="00C80ADE">
        <w:rPr>
          <w:rFonts w:hint="eastAsia"/>
        </w:rPr>
        <w:t>综上所述，</w:t>
      </w:r>
      <w:r w:rsidR="006B70A7">
        <w:rPr>
          <w:rFonts w:hint="eastAsia"/>
        </w:rPr>
        <w:t>岩</w:t>
      </w:r>
      <w:r w:rsidR="00C80ADE">
        <w:rPr>
          <w:rFonts w:hint="eastAsia"/>
        </w:rPr>
        <w:t>生在线答题系统的开发的价值非常高。</w:t>
      </w:r>
    </w:p>
    <w:p w14:paraId="50F5CA0B" w14:textId="0CD5E6DE" w:rsidR="009509A7" w:rsidRPr="00E120F7" w:rsidRDefault="009509A7"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446" w:name="OLE_LINK2"/>
      <w:bookmarkStart w:id="447" w:name="_Toc9265703"/>
      <w:r w:rsidRPr="00E120F7">
        <w:rPr>
          <w:rFonts w:ascii="黑体" w:eastAsia="黑体" w:hAnsi="黑体" w:cs="黑体" w:hint="eastAsia"/>
          <w:bCs/>
          <w:sz w:val="30"/>
          <w:szCs w:val="30"/>
        </w:rPr>
        <w:t>研究目标及范围</w:t>
      </w:r>
      <w:bookmarkEnd w:id="447"/>
    </w:p>
    <w:bookmarkEnd w:id="446"/>
    <w:p w14:paraId="1372F9D4" w14:textId="0C9D2944" w:rsidR="002F5F08" w:rsidRDefault="0035243A" w:rsidP="008C6D0F">
      <w:pPr>
        <w:ind w:firstLine="480"/>
      </w:pPr>
      <w:r>
        <w:rPr>
          <w:rFonts w:hint="eastAsia"/>
        </w:rPr>
        <w:t>伴随5G时代的到来，将练习获取知识的过程搬上网络</w:t>
      </w:r>
      <w:r w:rsidR="00A351EA">
        <w:rPr>
          <w:rFonts w:hint="eastAsia"/>
        </w:rPr>
        <w:t>，使得</w:t>
      </w:r>
      <w:r>
        <w:rPr>
          <w:rFonts w:hint="eastAsia"/>
        </w:rPr>
        <w:t>网上答题系统能够让用户随时随地进行练习学习，学习新知识，同时能够多方面的组合学习，</w:t>
      </w:r>
      <w:r w:rsidR="002F5F08">
        <w:rPr>
          <w:rFonts w:hint="eastAsia"/>
        </w:rPr>
        <w:t>增强自己的能力；在练习之后能够随即知道自己哪些不足，能够自己查看解析，并与其他联系者一起沟通，能够全方位的了解所学知识点；并且在练习过程中会记录所有的统计记录，方便自己随时随地的了解自己的不足，以及自己的优势，通过练习错题来补充自己的不足；</w:t>
      </w:r>
      <w:r w:rsidR="002F5F08">
        <w:rPr>
          <w:rFonts w:hint="eastAsia"/>
        </w:rPr>
        <w:lastRenderedPageBreak/>
        <w:t>当然练习时临时需要处理其他事情的时候，平台也将提供“断</w:t>
      </w:r>
      <w:ins w:id="448" w:author="科 雷" w:date="2019-05-20T12:51:00Z">
        <w:r w:rsidR="003C6D87">
          <w:rPr>
            <w:rFonts w:hint="eastAsia"/>
          </w:rPr>
          <w:t>点</w:t>
        </w:r>
      </w:ins>
      <w:del w:id="449" w:author="科 雷" w:date="2019-05-20T12:51:00Z">
        <w:r w:rsidR="002F5F08" w:rsidDel="003C6D87">
          <w:rPr>
            <w:rFonts w:hint="eastAsia"/>
          </w:rPr>
          <w:delText>电</w:delText>
        </w:r>
      </w:del>
      <w:r w:rsidR="002F5F08">
        <w:rPr>
          <w:rFonts w:hint="eastAsia"/>
        </w:rPr>
        <w:t>续作”的功能，方便随时随地的进行学习</w:t>
      </w:r>
      <w:r w:rsidR="008C6D0F">
        <w:rPr>
          <w:rFonts w:hint="eastAsia"/>
        </w:rPr>
        <w:t>。</w:t>
      </w:r>
    </w:p>
    <w:p w14:paraId="20DBCB9F" w14:textId="418D1157" w:rsidR="00084C8A" w:rsidRDefault="00DF45F8" w:rsidP="00490466">
      <w:pPr>
        <w:pStyle w:val="a7"/>
        <w:numPr>
          <w:ilvl w:val="1"/>
          <w:numId w:val="42"/>
        </w:numPr>
        <w:spacing w:beforeLines="50" w:before="163" w:afterLines="50" w:after="163" w:line="276" w:lineRule="auto"/>
        <w:ind w:firstLineChars="0"/>
        <w:jc w:val="left"/>
        <w:outlineLvl w:val="1"/>
        <w:rPr>
          <w:rFonts w:ascii="黑体" w:eastAsia="黑体" w:hAnsi="黑体" w:cs="黑体"/>
          <w:bCs/>
          <w:sz w:val="30"/>
          <w:szCs w:val="30"/>
        </w:rPr>
      </w:pPr>
      <w:bookmarkStart w:id="450" w:name="OLE_LINK7"/>
      <w:bookmarkStart w:id="451" w:name="_Toc9265704"/>
      <w:r w:rsidRPr="00DF45F8">
        <w:rPr>
          <w:rFonts w:ascii="黑体" w:eastAsia="黑体" w:hAnsi="黑体" w:cs="黑体" w:hint="eastAsia"/>
          <w:bCs/>
          <w:sz w:val="30"/>
          <w:szCs w:val="30"/>
        </w:rPr>
        <w:t>论文结构简介</w:t>
      </w:r>
      <w:bookmarkEnd w:id="451"/>
    </w:p>
    <w:p w14:paraId="5BDF04C1" w14:textId="522081DF" w:rsidR="00065B6A" w:rsidRDefault="00BC1631" w:rsidP="008C6D0F">
      <w:pPr>
        <w:ind w:firstLine="480"/>
      </w:pPr>
      <w:r>
        <w:rPr>
          <w:rFonts w:hint="eastAsia"/>
        </w:rPr>
        <w:t>论文主旨在于对系统的可行性，系统的需求，以及如何实现进行叙述。</w:t>
      </w:r>
      <w:r w:rsidR="00637495">
        <w:rPr>
          <w:rFonts w:hint="eastAsia"/>
        </w:rPr>
        <w:t>论文第二章主要</w:t>
      </w:r>
      <w:r w:rsidR="00A365C5">
        <w:rPr>
          <w:rFonts w:hint="eastAsia"/>
        </w:rPr>
        <w:t>结合了项目介绍了项目使用到的技术</w:t>
      </w:r>
      <w:r w:rsidR="00637495">
        <w:rPr>
          <w:rFonts w:hint="eastAsia"/>
        </w:rPr>
        <w:t>，第三章主要对当前系统的</w:t>
      </w:r>
      <w:r w:rsidR="002F2011">
        <w:rPr>
          <w:rFonts w:hint="eastAsia"/>
        </w:rPr>
        <w:t>可行性进行分析，</w:t>
      </w:r>
      <w:r w:rsidR="00637495">
        <w:rPr>
          <w:rFonts w:hint="eastAsia"/>
        </w:rPr>
        <w:t>需求</w:t>
      </w:r>
      <w:r w:rsidR="002F2011">
        <w:rPr>
          <w:rFonts w:hint="eastAsia"/>
        </w:rPr>
        <w:t>以及用例流程</w:t>
      </w:r>
      <w:r w:rsidR="00637495">
        <w:rPr>
          <w:rFonts w:hint="eastAsia"/>
        </w:rPr>
        <w:t>进行了详细的</w:t>
      </w:r>
      <w:r w:rsidR="002F2011">
        <w:rPr>
          <w:rFonts w:hint="eastAsia"/>
        </w:rPr>
        <w:t>介绍</w:t>
      </w:r>
      <w:r w:rsidR="00637495">
        <w:rPr>
          <w:rFonts w:hint="eastAsia"/>
        </w:rPr>
        <w:t>，同时结合实际技术对需求如何实现做了简要分析；四到五章介绍了实现的细节，对数据库的设计，系统架构、结构的设计，以及各个模块之间的依赖关系；第六章介绍了系统的部署环境，以及用户手册；最后部分即使对论文的结论以及对老师的致谢。</w:t>
      </w:r>
    </w:p>
    <w:p w14:paraId="4A2AF71E" w14:textId="77777777" w:rsidR="006A2A78" w:rsidRDefault="006A2A78">
      <w:pPr>
        <w:widowControl/>
        <w:adjustRightInd/>
        <w:spacing w:line="240" w:lineRule="auto"/>
        <w:ind w:firstLineChars="0" w:firstLine="0"/>
        <w:jc w:val="left"/>
        <w:textAlignment w:val="auto"/>
        <w:rPr>
          <w:rFonts w:ascii="黑体" w:eastAsia="黑体"/>
          <w:sz w:val="36"/>
          <w:szCs w:val="36"/>
        </w:rPr>
      </w:pPr>
      <w:bookmarkStart w:id="452" w:name="_Toc450058544"/>
      <w:bookmarkEnd w:id="450"/>
      <w:r>
        <w:rPr>
          <w:rFonts w:ascii="黑体" w:eastAsia="黑体"/>
          <w:sz w:val="36"/>
          <w:szCs w:val="36"/>
        </w:rPr>
        <w:br w:type="page"/>
      </w:r>
    </w:p>
    <w:p w14:paraId="619C1B28" w14:textId="69AA6D2B" w:rsidR="00D97D99" w:rsidRPr="002F395D" w:rsidRDefault="00D97D99" w:rsidP="002F395D">
      <w:pPr>
        <w:spacing w:beforeLines="100" w:before="326" w:afterLines="100" w:after="326" w:line="276" w:lineRule="auto"/>
        <w:ind w:firstLine="720"/>
        <w:jc w:val="center"/>
        <w:outlineLvl w:val="0"/>
        <w:rPr>
          <w:rFonts w:ascii="黑体" w:eastAsia="黑体"/>
          <w:sz w:val="36"/>
          <w:szCs w:val="36"/>
        </w:rPr>
      </w:pPr>
      <w:bookmarkStart w:id="453" w:name="_Toc9265705"/>
      <w:r w:rsidRPr="002F395D">
        <w:rPr>
          <w:rFonts w:ascii="黑体" w:eastAsia="黑体" w:hint="eastAsia"/>
          <w:sz w:val="36"/>
          <w:szCs w:val="36"/>
        </w:rPr>
        <w:lastRenderedPageBreak/>
        <w:t xml:space="preserve">第2章  </w:t>
      </w:r>
      <w:r w:rsidRPr="002F395D">
        <w:rPr>
          <w:rFonts w:ascii="黑体" w:eastAsia="黑体"/>
          <w:sz w:val="36"/>
          <w:szCs w:val="36"/>
        </w:rPr>
        <w:t>技术与原理</w:t>
      </w:r>
      <w:bookmarkEnd w:id="452"/>
      <w:bookmarkEnd w:id="453"/>
    </w:p>
    <w:p w14:paraId="18B83112" w14:textId="7D55A2F5" w:rsidR="00084C8A" w:rsidRDefault="00122AFE" w:rsidP="008C6D0F">
      <w:pPr>
        <w:ind w:firstLine="480"/>
      </w:pPr>
      <w:r>
        <w:rPr>
          <w:rFonts w:hint="eastAsia"/>
        </w:rPr>
        <w:t>B/S结构</w:t>
      </w:r>
      <w:r w:rsidRPr="00122AFE">
        <w:t>是浏览器/服务器</w:t>
      </w:r>
      <w:r>
        <w:rPr>
          <w:rFonts w:hint="eastAsia"/>
        </w:rPr>
        <w:t>，直接通过浏览器即可为用户提供服务，将系统的功能实现集中在服务器上，简化了系统的开发、维护以及使用。系统使用了spring，</w:t>
      </w:r>
      <w:proofErr w:type="spellStart"/>
      <w:r>
        <w:rPr>
          <w:rFonts w:hint="eastAsia"/>
        </w:rPr>
        <w:t>mybatis</w:t>
      </w:r>
      <w:proofErr w:type="spellEnd"/>
      <w:r>
        <w:rPr>
          <w:rFonts w:hint="eastAsia"/>
        </w:rPr>
        <w:t>以及</w:t>
      </w:r>
      <w:proofErr w:type="spellStart"/>
      <w:r>
        <w:rPr>
          <w:rFonts w:hint="eastAsia"/>
        </w:rPr>
        <w:t>mvc</w:t>
      </w:r>
      <w:proofErr w:type="spellEnd"/>
      <w:r>
        <w:rPr>
          <w:rFonts w:hint="eastAsia"/>
        </w:rPr>
        <w:t>的设计模式，将模块间的耦合度降到最低</w:t>
      </w:r>
      <w:r>
        <w:t>—</w:t>
      </w:r>
      <w:r>
        <w:rPr>
          <w:rFonts w:hint="eastAsia"/>
        </w:rPr>
        <w:t>spring中使用IOC容器减少对依赖注入的耦合：</w:t>
      </w:r>
      <w:proofErr w:type="spellStart"/>
      <w:r>
        <w:rPr>
          <w:rFonts w:hint="eastAsia"/>
        </w:rPr>
        <w:t>mvc</w:t>
      </w:r>
      <w:proofErr w:type="spellEnd"/>
      <w:r>
        <w:rPr>
          <w:rFonts w:hint="eastAsia"/>
        </w:rPr>
        <w:t>模式将controller，view，</w:t>
      </w:r>
      <w:r w:rsidR="0010689A">
        <w:rPr>
          <w:rFonts w:hint="eastAsia"/>
        </w:rPr>
        <w:t>model三层分离，增加model层也就是数据访问</w:t>
      </w:r>
      <w:proofErr w:type="spellStart"/>
      <w:r w:rsidR="0010689A">
        <w:rPr>
          <w:rFonts w:hint="eastAsia"/>
        </w:rPr>
        <w:t>dao</w:t>
      </w:r>
      <w:proofErr w:type="spellEnd"/>
      <w:r w:rsidR="0010689A">
        <w:rPr>
          <w:rFonts w:hint="eastAsia"/>
        </w:rPr>
        <w:t>以及service层的代码逻辑复用，降低耦合；使用了</w:t>
      </w:r>
      <w:proofErr w:type="spellStart"/>
      <w:r w:rsidR="0010689A">
        <w:rPr>
          <w:rFonts w:hint="eastAsia"/>
        </w:rPr>
        <w:t>mysql</w:t>
      </w:r>
      <w:proofErr w:type="spellEnd"/>
      <w:r w:rsidR="0010689A">
        <w:rPr>
          <w:rFonts w:hint="eastAsia"/>
        </w:rPr>
        <w:t>以及索引的技术，结合</w:t>
      </w:r>
      <w:proofErr w:type="spellStart"/>
      <w:r w:rsidR="0010689A">
        <w:rPr>
          <w:rFonts w:hint="eastAsia"/>
        </w:rPr>
        <w:t>redis</w:t>
      </w:r>
      <w:proofErr w:type="spellEnd"/>
      <w:r w:rsidR="0010689A">
        <w:rPr>
          <w:rFonts w:hint="eastAsia"/>
        </w:rPr>
        <w:t>缓存增加了访问的速度；使用了html</w:t>
      </w:r>
      <w:r w:rsidR="0010689A">
        <w:t>5</w:t>
      </w:r>
      <w:r w:rsidR="0010689A">
        <w:rPr>
          <w:rFonts w:hint="eastAsia"/>
        </w:rPr>
        <w:t>，</w:t>
      </w:r>
      <w:proofErr w:type="spellStart"/>
      <w:r w:rsidR="0010689A">
        <w:rPr>
          <w:rFonts w:hint="eastAsia"/>
        </w:rPr>
        <w:t>jquery</w:t>
      </w:r>
      <w:proofErr w:type="spellEnd"/>
      <w:r w:rsidR="0010689A">
        <w:rPr>
          <w:rFonts w:hint="eastAsia"/>
        </w:rPr>
        <w:t>，bootstrap，ajax实现异步访问，局部刷新，</w:t>
      </w:r>
      <w:r w:rsidR="00E44769" w:rsidRPr="00E44769">
        <w:rPr>
          <w:rFonts w:hint="eastAsia"/>
        </w:rPr>
        <w:t>为用户提供服务而不刷新整个页面，同时</w:t>
      </w:r>
      <w:r w:rsidR="00E44769" w:rsidRPr="00E44769">
        <w:t>ajax定时发送请求</w:t>
      </w:r>
      <w:r w:rsidR="00575CDD">
        <w:rPr>
          <w:rFonts w:hint="eastAsia"/>
        </w:rPr>
        <w:t>，</w:t>
      </w:r>
      <w:r w:rsidR="007E543C">
        <w:rPr>
          <w:rFonts w:hint="eastAsia"/>
        </w:rPr>
        <w:t>是用户能够实时的接收到评论的消息</w:t>
      </w:r>
    </w:p>
    <w:p w14:paraId="64039F5B" w14:textId="77777777" w:rsidR="00BA4950" w:rsidRPr="00490466" w:rsidRDefault="00BA4950" w:rsidP="00490466">
      <w:pPr>
        <w:spacing w:beforeLines="50" w:before="163" w:afterLines="50" w:after="163" w:line="276" w:lineRule="auto"/>
        <w:ind w:firstLineChars="0" w:firstLine="0"/>
        <w:jc w:val="left"/>
        <w:outlineLvl w:val="1"/>
        <w:rPr>
          <w:rFonts w:ascii="黑体" w:eastAsia="黑体"/>
          <w:sz w:val="30"/>
          <w:szCs w:val="30"/>
        </w:rPr>
      </w:pPr>
      <w:bookmarkStart w:id="454" w:name="_Toc500601078"/>
      <w:bookmarkStart w:id="455" w:name="_Toc9265706"/>
      <w:r w:rsidRPr="00490466">
        <w:rPr>
          <w:rFonts w:ascii="黑体" w:eastAsia="黑体" w:hint="eastAsia"/>
          <w:sz w:val="30"/>
          <w:szCs w:val="30"/>
        </w:rPr>
        <w:t>2.1 系统开发技术</w:t>
      </w:r>
      <w:bookmarkEnd w:id="454"/>
      <w:bookmarkEnd w:id="455"/>
    </w:p>
    <w:p w14:paraId="66B00B59" w14:textId="77777777" w:rsidR="00BA4950" w:rsidRDefault="00BA4950" w:rsidP="00490466">
      <w:pPr>
        <w:spacing w:line="276" w:lineRule="auto"/>
        <w:ind w:firstLineChars="0" w:firstLine="0"/>
        <w:jc w:val="left"/>
        <w:outlineLvl w:val="2"/>
        <w:rPr>
          <w:rFonts w:ascii="黑体" w:eastAsia="黑体"/>
        </w:rPr>
      </w:pPr>
      <w:r>
        <w:rPr>
          <w:rFonts w:ascii="黑体" w:eastAsia="黑体" w:hint="eastAsia"/>
        </w:rPr>
        <w:t>2.1.1 SSM框架技术</w:t>
      </w:r>
    </w:p>
    <w:p w14:paraId="1C898D6F" w14:textId="5175AB4C" w:rsidR="00BA4950" w:rsidRDefault="00594FF4" w:rsidP="008C6D0F">
      <w:pPr>
        <w:ind w:firstLine="480"/>
      </w:pPr>
      <w:r>
        <w:rPr>
          <w:rFonts w:hint="eastAsia"/>
        </w:rPr>
        <w:t>系统开发的主体框架技术是SSM，</w:t>
      </w:r>
      <w:r w:rsidR="00BA4950">
        <w:rPr>
          <w:rFonts w:hint="eastAsia"/>
        </w:rPr>
        <w:t>SSM框架是Spring，</w:t>
      </w:r>
      <w:proofErr w:type="spellStart"/>
      <w:r w:rsidR="00BA4950">
        <w:rPr>
          <w:rFonts w:hint="eastAsia"/>
        </w:rPr>
        <w:t>SpringMVC</w:t>
      </w:r>
      <w:proofErr w:type="spellEnd"/>
      <w:r w:rsidR="00BA4950">
        <w:rPr>
          <w:rFonts w:hint="eastAsia"/>
        </w:rPr>
        <w:t>，</w:t>
      </w:r>
      <w:proofErr w:type="spellStart"/>
      <w:r w:rsidR="00BA4950">
        <w:rPr>
          <w:rFonts w:hint="eastAsia"/>
        </w:rPr>
        <w:t>MyBatis</w:t>
      </w:r>
      <w:proofErr w:type="spellEnd"/>
      <w:r w:rsidR="00BA4950">
        <w:rPr>
          <w:rFonts w:hint="eastAsia"/>
        </w:rPr>
        <w:t>三个框架的简称；</w:t>
      </w:r>
      <w:r w:rsidR="00D052A5">
        <w:rPr>
          <w:rFonts w:hint="eastAsia"/>
        </w:rPr>
        <w:t>使用Spring对系统中的事务、Bean进行管理，降低耦合，通过</w:t>
      </w:r>
      <w:proofErr w:type="spellStart"/>
      <w:r w:rsidR="00D052A5">
        <w:rPr>
          <w:rFonts w:hint="eastAsia"/>
        </w:rPr>
        <w:t>SpringMVC</w:t>
      </w:r>
      <w:proofErr w:type="spellEnd"/>
      <w:r w:rsidR="00D052A5">
        <w:rPr>
          <w:rFonts w:hint="eastAsia"/>
        </w:rPr>
        <w:t>对请求进行拦截，访问到特定的</w:t>
      </w:r>
      <w:r w:rsidR="00AC1011">
        <w:rPr>
          <w:rFonts w:hint="eastAsia"/>
        </w:rPr>
        <w:t>c</w:t>
      </w:r>
      <w:r w:rsidR="00D052A5">
        <w:rPr>
          <w:rFonts w:hint="eastAsia"/>
        </w:rPr>
        <w:t>ontroller，通过</w:t>
      </w:r>
      <w:proofErr w:type="spellStart"/>
      <w:r w:rsidR="00D052A5">
        <w:rPr>
          <w:rFonts w:hint="eastAsia"/>
        </w:rPr>
        <w:t>Mybatsi</w:t>
      </w:r>
      <w:proofErr w:type="spellEnd"/>
      <w:r w:rsidR="00D052A5">
        <w:rPr>
          <w:rFonts w:hint="eastAsia"/>
        </w:rPr>
        <w:t>实现对数据库的封装访问，</w:t>
      </w:r>
      <w:r w:rsidR="00BA4950">
        <w:rPr>
          <w:rFonts w:hint="eastAsia"/>
        </w:rPr>
        <w:t>通过三个框架整合，是系统的耦合度降到最低，同时能够方便快捷的对数据库进行访问，返回数据到页面。</w:t>
      </w:r>
    </w:p>
    <w:p w14:paraId="7F66454D" w14:textId="3BA6B775" w:rsidR="00D51F83" w:rsidRDefault="00DF47F6" w:rsidP="008C6D0F">
      <w:pPr>
        <w:ind w:firstLine="480"/>
      </w:pPr>
      <w:r>
        <w:rPr>
          <w:rFonts w:hint="eastAsia"/>
        </w:rPr>
        <w:t>三个框架的简介：</w:t>
      </w:r>
      <w:proofErr w:type="spellStart"/>
      <w:r w:rsidR="009074D2">
        <w:rPr>
          <w:rFonts w:hint="eastAsia"/>
        </w:rPr>
        <w:t>SpringMVC</w:t>
      </w:r>
      <w:proofErr w:type="spellEnd"/>
      <w:r w:rsidR="009074D2">
        <w:rPr>
          <w:rFonts w:hint="eastAsia"/>
        </w:rPr>
        <w:t>：实现三层分离，model</w:t>
      </w:r>
      <w:r w:rsidR="00550026">
        <w:rPr>
          <w:rFonts w:hint="eastAsia"/>
        </w:rPr>
        <w:t>、</w:t>
      </w:r>
      <w:r w:rsidR="009074D2">
        <w:rPr>
          <w:rFonts w:hint="eastAsia"/>
        </w:rPr>
        <w:t>controller</w:t>
      </w:r>
      <w:r w:rsidR="00550026">
        <w:rPr>
          <w:rFonts w:hint="eastAsia"/>
        </w:rPr>
        <w:t>、</w:t>
      </w:r>
      <w:r w:rsidR="009074D2">
        <w:rPr>
          <w:rFonts w:hint="eastAsia"/>
        </w:rPr>
        <w:t>view 也就是数据访问层</w:t>
      </w:r>
      <w:r w:rsidR="00290B95">
        <w:rPr>
          <w:rFonts w:hint="eastAsia"/>
        </w:rPr>
        <w:t>、</w:t>
      </w:r>
      <w:r w:rsidR="009074D2">
        <w:rPr>
          <w:rFonts w:hint="eastAsia"/>
        </w:rPr>
        <w:t>页面</w:t>
      </w:r>
      <w:r w:rsidR="00290B95">
        <w:rPr>
          <w:rFonts w:hint="eastAsia"/>
        </w:rPr>
        <w:t>、</w:t>
      </w:r>
      <w:r w:rsidR="009074D2">
        <w:rPr>
          <w:rFonts w:hint="eastAsia"/>
        </w:rPr>
        <w:t>以及连接三层实现分离，好处就是能够实现model层代码的复用，减少代码量，降低耦合</w:t>
      </w:r>
      <w:r w:rsidR="003E6382">
        <w:rPr>
          <w:rFonts w:hint="eastAsia"/>
        </w:rPr>
        <w:t>。</w:t>
      </w:r>
      <w:proofErr w:type="spellStart"/>
      <w:r w:rsidR="0028002A" w:rsidRPr="0028002A">
        <w:t>MyBatis</w:t>
      </w:r>
      <w:proofErr w:type="spellEnd"/>
      <w:r w:rsidR="0028002A" w:rsidRPr="0028002A">
        <w:t>框架简介：</w:t>
      </w:r>
      <w:proofErr w:type="spellStart"/>
      <w:r w:rsidR="0028002A" w:rsidRPr="0028002A">
        <w:t>MyBatis</w:t>
      </w:r>
      <w:proofErr w:type="spellEnd"/>
      <w:r w:rsidR="00290B95">
        <w:rPr>
          <w:rFonts w:hint="eastAsia"/>
        </w:rPr>
        <w:t>封装了JDBC访问数据库的功能，并在此基础上进行优化，减少重复的代码，增加程序的可读性，</w:t>
      </w:r>
      <w:r w:rsidR="00400924">
        <w:rPr>
          <w:rFonts w:hint="eastAsia"/>
        </w:rPr>
        <w:t>同时</w:t>
      </w:r>
      <w:r w:rsidR="006713D7">
        <w:rPr>
          <w:rFonts w:hint="eastAsia"/>
        </w:rPr>
        <w:t>能够</w:t>
      </w:r>
      <w:r w:rsidR="0028002A" w:rsidRPr="0028002A">
        <w:t>自定义SQL，</w:t>
      </w:r>
      <w:r w:rsidR="004D0CC9">
        <w:rPr>
          <w:rFonts w:hint="eastAsia"/>
        </w:rPr>
        <w:t>增加了与数据库的连接灵活性</w:t>
      </w:r>
      <w:r w:rsidR="006713D7">
        <w:rPr>
          <w:rFonts w:hint="eastAsia"/>
        </w:rPr>
        <w:t>，</w:t>
      </w:r>
      <w:r w:rsidR="00B22BA4">
        <w:rPr>
          <w:rFonts w:hint="eastAsia"/>
        </w:rPr>
        <w:t>并且</w:t>
      </w:r>
      <w:r w:rsidR="0035412F">
        <w:rPr>
          <w:rFonts w:hint="eastAsia"/>
        </w:rPr>
        <w:t>能够支持</w:t>
      </w:r>
      <w:r w:rsidR="0028002A" w:rsidRPr="0028002A">
        <w:t>存储过程和高级映射</w:t>
      </w:r>
      <w:r w:rsidR="00F9724C">
        <w:rPr>
          <w:rFonts w:hint="eastAsia"/>
        </w:rPr>
        <w:t>，使用起来更加方便，</w:t>
      </w:r>
      <w:proofErr w:type="spellStart"/>
      <w:r w:rsidR="0028002A" w:rsidRPr="0028002A">
        <w:t>MyBatis</w:t>
      </w:r>
      <w:proofErr w:type="spellEnd"/>
      <w:r w:rsidR="0028002A" w:rsidRPr="0028002A">
        <w:t>可以使用XML</w:t>
      </w:r>
      <w:r w:rsidR="005F4EE9">
        <w:rPr>
          <w:rFonts w:hint="eastAsia"/>
        </w:rPr>
        <w:t>配置文件</w:t>
      </w:r>
      <w:r w:rsidR="0028002A" w:rsidRPr="0028002A">
        <w:t>或</w:t>
      </w:r>
      <w:r w:rsidR="005F4EE9">
        <w:rPr>
          <w:rFonts w:hint="eastAsia"/>
        </w:rPr>
        <w:t>注解的方式</w:t>
      </w:r>
      <w:r w:rsidR="0028002A" w:rsidRPr="0028002A">
        <w:t>来配置和映射</w:t>
      </w:r>
      <w:r w:rsidR="005F4EE9">
        <w:rPr>
          <w:rFonts w:hint="eastAsia"/>
        </w:rPr>
        <w:t>数据库</w:t>
      </w:r>
      <w:r w:rsidR="0028002A" w:rsidRPr="0028002A">
        <w:t>信息</w:t>
      </w:r>
      <w:r w:rsidR="006D6E4E">
        <w:rPr>
          <w:rFonts w:hint="eastAsia"/>
        </w:rPr>
        <w:t>，结合Spring的整合，能提供对数据库操作的事务支持</w:t>
      </w:r>
      <w:r w:rsidR="00821448">
        <w:rPr>
          <w:rFonts w:hint="eastAsia"/>
        </w:rPr>
        <w:t>，保证数据的准确性</w:t>
      </w:r>
      <w:r w:rsidR="0083791A">
        <w:rPr>
          <w:rFonts w:hint="eastAsia"/>
        </w:rPr>
        <w:t>。</w:t>
      </w:r>
      <w:proofErr w:type="spellStart"/>
      <w:r w:rsidR="00FA68C7">
        <w:rPr>
          <w:rFonts w:hint="eastAsia"/>
        </w:rPr>
        <w:t>M</w:t>
      </w:r>
      <w:r w:rsidR="00FA68C7" w:rsidRPr="00267BE0">
        <w:t>ybatis</w:t>
      </w:r>
      <w:proofErr w:type="spellEnd"/>
      <w:r w:rsidR="00FA68C7" w:rsidRPr="00267BE0">
        <w:t xml:space="preserve"> </w:t>
      </w:r>
      <w:r w:rsidR="009A78B3">
        <w:rPr>
          <w:rFonts w:hint="eastAsia"/>
        </w:rPr>
        <w:t>也爱了</w:t>
      </w:r>
      <w:r w:rsidR="00FA68C7" w:rsidRPr="00267BE0">
        <w:t>缓存机制</w:t>
      </w:r>
      <w:r w:rsidR="00FA68C7">
        <w:rPr>
          <w:rFonts w:hint="eastAsia"/>
        </w:rPr>
        <w:t>：</w:t>
      </w:r>
      <w:r w:rsidR="00FA68C7" w:rsidRPr="00267BE0">
        <w:t>一级缓存. 针对每一个</w:t>
      </w:r>
      <w:proofErr w:type="spellStart"/>
      <w:r w:rsidR="00FA68C7" w:rsidRPr="00267BE0">
        <w:t>sqlsession</w:t>
      </w:r>
      <w:proofErr w:type="spellEnd"/>
      <w:r w:rsidR="00FA68C7" w:rsidRPr="00267BE0">
        <w:t>实现缓存；执行两次相同的查询时，即第二次使用缓存中的数据； 缓存使用哈希表实现，默认开启以及缓存</w:t>
      </w:r>
      <w:r w:rsidR="00FA68C7">
        <w:rPr>
          <w:rFonts w:hint="eastAsia"/>
        </w:rPr>
        <w:t>，</w:t>
      </w:r>
      <w:r w:rsidR="00FA68C7" w:rsidRPr="00267BE0">
        <w:t>二级缓存</w:t>
      </w:r>
      <w:r w:rsidR="00FA68C7">
        <w:rPr>
          <w:rFonts w:hint="eastAsia"/>
        </w:rPr>
        <w:t>：</w:t>
      </w:r>
      <w:r w:rsidR="00FA68C7" w:rsidRPr="00267BE0">
        <w:t>针对每一个namespace实现</w:t>
      </w:r>
      <w:r w:rsidR="0032528B">
        <w:rPr>
          <w:rFonts w:hint="eastAsia"/>
        </w:rPr>
        <w:t>的</w:t>
      </w:r>
      <w:r w:rsidR="00FA68C7" w:rsidRPr="00267BE0">
        <w:t>二级缓存</w:t>
      </w:r>
      <w:r w:rsidR="007254A8">
        <w:rPr>
          <w:rFonts w:hint="eastAsia"/>
        </w:rPr>
        <w:t>，</w:t>
      </w:r>
      <w:r w:rsidR="00FA68C7" w:rsidRPr="00267BE0">
        <w:t xml:space="preserve"> 默认不开启，需手动配置</w:t>
      </w:r>
      <w:r w:rsidR="0068337D">
        <w:rPr>
          <w:rFonts w:hint="eastAsia"/>
        </w:rPr>
        <w:t>。</w:t>
      </w:r>
    </w:p>
    <w:p w14:paraId="454D5CE6" w14:textId="0E1BE173" w:rsidR="00EE2ADB" w:rsidRDefault="00EE2ADB" w:rsidP="00490466">
      <w:pPr>
        <w:spacing w:line="276" w:lineRule="auto"/>
        <w:ind w:firstLineChars="0" w:firstLine="0"/>
        <w:jc w:val="left"/>
        <w:outlineLvl w:val="2"/>
        <w:rPr>
          <w:rFonts w:ascii="黑体" w:eastAsia="黑体"/>
        </w:rPr>
      </w:pPr>
      <w:r>
        <w:rPr>
          <w:rFonts w:ascii="黑体" w:eastAsia="黑体" w:hint="eastAsia"/>
        </w:rPr>
        <w:t>2.1.</w:t>
      </w:r>
      <w:r>
        <w:rPr>
          <w:rFonts w:ascii="黑体" w:eastAsia="黑体"/>
        </w:rPr>
        <w:t>2</w:t>
      </w:r>
      <w:r>
        <w:rPr>
          <w:rFonts w:ascii="黑体" w:eastAsia="黑体" w:hint="eastAsia"/>
        </w:rPr>
        <w:t xml:space="preserve"> </w:t>
      </w:r>
      <w:r w:rsidRPr="00C4465A">
        <w:rPr>
          <w:rFonts w:ascii="黑体" w:eastAsia="黑体" w:hint="eastAsia"/>
        </w:rPr>
        <w:t>Redis</w:t>
      </w:r>
      <w:r>
        <w:rPr>
          <w:rFonts w:ascii="黑体" w:eastAsia="黑体" w:hint="eastAsia"/>
        </w:rPr>
        <w:t>以及NoSQL</w:t>
      </w:r>
    </w:p>
    <w:p w14:paraId="51B054D8" w14:textId="3C74BB33" w:rsidR="0035726A" w:rsidRDefault="00B01390" w:rsidP="0035726A">
      <w:pPr>
        <w:spacing w:line="276" w:lineRule="auto"/>
        <w:ind w:firstLine="480"/>
        <w:jc w:val="left"/>
        <w:rPr>
          <w:rFonts w:cs="宋体"/>
        </w:rPr>
      </w:pPr>
      <w:r w:rsidRPr="008C6D0F">
        <w:rPr>
          <w:rFonts w:hint="eastAsia"/>
        </w:rPr>
        <w:t>Redis</w:t>
      </w:r>
      <w:r w:rsidR="00277B7C" w:rsidRPr="008C6D0F">
        <w:rPr>
          <w:rFonts w:hint="eastAsia"/>
        </w:rPr>
        <w:t>介绍：Redis即使缓存机制，将对数据库查询频繁的数据加入缓存中减少数据库读取的次数，直接从缓存中读取即可大大降低数据读取方面的时间消耗，使系统访问更加迅速；系统中使用到了</w:t>
      </w:r>
      <w:proofErr w:type="spellStart"/>
      <w:r w:rsidR="00277B7C" w:rsidRPr="008C6D0F">
        <w:rPr>
          <w:rFonts w:hint="eastAsia"/>
        </w:rPr>
        <w:t>Redis</w:t>
      </w:r>
      <w:proofErr w:type="spellEnd"/>
      <w:r w:rsidR="00277B7C" w:rsidRPr="008C6D0F">
        <w:rPr>
          <w:rFonts w:hint="eastAsia"/>
        </w:rPr>
        <w:t>存储用户的做题记录，实现了“断点续作”，同时使用到Redis存储用户的做题统计信息，做完练习即对统计信息进行动态的更新</w:t>
      </w:r>
      <w:r w:rsidR="00D71E50">
        <w:rPr>
          <w:rFonts w:hint="eastAsia"/>
        </w:rPr>
        <w:t>减少连接</w:t>
      </w:r>
      <w:r w:rsidR="00277B7C" w:rsidRPr="008C6D0F">
        <w:rPr>
          <w:rFonts w:hint="eastAsia"/>
        </w:rPr>
        <w:t>数据库的次数。</w:t>
      </w:r>
      <w:r w:rsidR="002B1A09">
        <w:rPr>
          <w:rFonts w:hint="eastAsia"/>
        </w:rPr>
        <w:t>Redis简介：</w:t>
      </w:r>
      <w:r w:rsidR="0035726A" w:rsidRPr="008C6D0F">
        <w:t>Redis 的持久化</w:t>
      </w:r>
      <w:r w:rsidR="0035726A" w:rsidRPr="008C6D0F">
        <w:rPr>
          <w:rFonts w:hint="eastAsia"/>
        </w:rPr>
        <w:t>：</w:t>
      </w:r>
      <w:r w:rsidR="0035726A" w:rsidRPr="008C6D0F">
        <w:t>Redis提供了两种持久化方法：RDB和AOF，也就是说，您可以使用两种策略来保存硬盘上的内存数据，从而确保数据的持久性，</w:t>
      </w:r>
      <w:r w:rsidR="0035726A" w:rsidRPr="008C6D0F">
        <w:rPr>
          <w:rFonts w:hint="eastAsia"/>
        </w:rPr>
        <w:t>如</w:t>
      </w:r>
      <w:del w:id="456" w:author="rjxy" w:date="2019-05-19T20:52:00Z">
        <w:r w:rsidR="0035726A" w:rsidRPr="008C6D0F" w:rsidDel="00886451">
          <w:rPr>
            <w:rFonts w:hint="eastAsia"/>
          </w:rPr>
          <w:delText xml:space="preserve"> </w:delText>
        </w:r>
      </w:del>
      <w:r w:rsidR="0035726A" w:rsidRPr="008C6D0F">
        <w:rPr>
          <w:rFonts w:hint="eastAsia"/>
        </w:rPr>
        <w:t>图2-</w:t>
      </w:r>
      <w:r w:rsidR="00041C98" w:rsidRPr="008C6D0F">
        <w:t>1</w:t>
      </w:r>
      <w:r w:rsidR="0035726A" w:rsidRPr="008C6D0F">
        <w:t xml:space="preserve"> </w:t>
      </w:r>
      <w:r w:rsidR="0035726A" w:rsidRPr="008C6D0F">
        <w:rPr>
          <w:rFonts w:hint="eastAsia"/>
        </w:rPr>
        <w:t>Redis的持久化</w:t>
      </w:r>
      <w:r w:rsidR="0035726A" w:rsidRPr="008C6D0F">
        <w:t>。</w:t>
      </w:r>
      <w:r w:rsidR="0035726A" w:rsidRPr="008C6D0F">
        <w:br/>
      </w:r>
      <w:r w:rsidR="0035726A">
        <w:rPr>
          <w:noProof/>
        </w:rPr>
        <w:lastRenderedPageBreak/>
        <w:drawing>
          <wp:inline distT="0" distB="0" distL="0" distR="0" wp14:anchorId="3000E0B7" wp14:editId="2CB9996F">
            <wp:extent cx="5759450" cy="28752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875280"/>
                    </a:xfrm>
                    <a:prstGeom prst="rect">
                      <a:avLst/>
                    </a:prstGeom>
                  </pic:spPr>
                </pic:pic>
              </a:graphicData>
            </a:graphic>
          </wp:inline>
        </w:drawing>
      </w:r>
    </w:p>
    <w:p w14:paraId="762037B2" w14:textId="59A8A8D7" w:rsidR="0035726A" w:rsidRPr="00EE32D2" w:rsidRDefault="0035726A" w:rsidP="00EE32D2">
      <w:pPr>
        <w:ind w:firstLine="420"/>
        <w:jc w:val="center"/>
        <w:rPr>
          <w:sz w:val="21"/>
          <w:szCs w:val="21"/>
        </w:rPr>
      </w:pPr>
      <w:r w:rsidRPr="00EE32D2">
        <w:rPr>
          <w:rFonts w:hint="eastAsia"/>
          <w:sz w:val="21"/>
          <w:szCs w:val="21"/>
        </w:rPr>
        <w:t>图2-</w:t>
      </w:r>
      <w:r w:rsidR="00AB72D6" w:rsidRPr="00EE32D2">
        <w:rPr>
          <w:sz w:val="21"/>
          <w:szCs w:val="21"/>
        </w:rPr>
        <w:t>1</w:t>
      </w:r>
      <w:r w:rsidRPr="00EE32D2">
        <w:rPr>
          <w:sz w:val="21"/>
          <w:szCs w:val="21"/>
        </w:rPr>
        <w:t xml:space="preserve"> </w:t>
      </w:r>
      <w:r w:rsidRPr="00EE32D2">
        <w:rPr>
          <w:rFonts w:hint="eastAsia"/>
          <w:sz w:val="21"/>
          <w:szCs w:val="21"/>
        </w:rPr>
        <w:t>Redis的持久化</w:t>
      </w:r>
    </w:p>
    <w:p w14:paraId="33486138" w14:textId="77777777" w:rsidR="00DA5B0A" w:rsidRDefault="00F66FB6" w:rsidP="008C6D0F">
      <w:pPr>
        <w:ind w:firstLine="480"/>
      </w:pPr>
      <w:r>
        <w:rPr>
          <w:rFonts w:hint="eastAsia"/>
        </w:rPr>
        <w:t>虽然</w:t>
      </w:r>
      <w:proofErr w:type="spellStart"/>
      <w:r>
        <w:rPr>
          <w:rFonts w:hint="eastAsia"/>
        </w:rPr>
        <w:t>Mybatis</w:t>
      </w:r>
      <w:proofErr w:type="spellEnd"/>
      <w:r>
        <w:rPr>
          <w:rFonts w:hint="eastAsia"/>
        </w:rPr>
        <w:t>自带了缓存机制，但是使用</w:t>
      </w:r>
      <w:proofErr w:type="spellStart"/>
      <w:r>
        <w:rPr>
          <w:rFonts w:hint="eastAsia"/>
        </w:rPr>
        <w:t>Mybatis</w:t>
      </w:r>
      <w:proofErr w:type="spellEnd"/>
      <w:r>
        <w:rPr>
          <w:rFonts w:hint="eastAsia"/>
        </w:rPr>
        <w:t>的自带缓存机制，有很多缺陷：每次增删改查都需要对所有的进行重新刷新，所以导致服务器压力大；使用Redis缓存机制能够很好的解决当前的问题</w:t>
      </w:r>
      <w:r w:rsidR="00DA5B0A">
        <w:rPr>
          <w:rFonts w:hint="eastAsia"/>
        </w:rPr>
        <w:t>。</w:t>
      </w:r>
    </w:p>
    <w:p w14:paraId="5716C091" w14:textId="61A9685E" w:rsidR="00B01390" w:rsidRDefault="00F66FB6" w:rsidP="008C6D0F">
      <w:pPr>
        <w:ind w:firstLine="480"/>
      </w:pPr>
      <w:r>
        <w:rPr>
          <w:rFonts w:hint="eastAsia"/>
        </w:rPr>
        <w:t>Redis</w:t>
      </w:r>
      <w:r w:rsidR="002A13BF">
        <w:rPr>
          <w:rFonts w:hint="eastAsia"/>
        </w:rPr>
        <w:t>与MySQL不同，MySQL是传统的关系型数据库，而</w:t>
      </w:r>
      <w:proofErr w:type="spellStart"/>
      <w:r>
        <w:rPr>
          <w:rFonts w:hint="eastAsia"/>
        </w:rPr>
        <w:t>Nosql</w:t>
      </w:r>
      <w:proofErr w:type="spellEnd"/>
      <w:r>
        <w:rPr>
          <w:rFonts w:hint="eastAsia"/>
        </w:rPr>
        <w:t>非关系型数据库，与关系型数据库相比有所不同。</w:t>
      </w:r>
      <w:proofErr w:type="spellStart"/>
      <w:r w:rsidR="00F9223C" w:rsidRPr="00F9223C">
        <w:t>Nosql</w:t>
      </w:r>
      <w:proofErr w:type="spellEnd"/>
      <w:r w:rsidR="00F9223C" w:rsidRPr="00F9223C">
        <w:t>介绍：不仅</w:t>
      </w:r>
      <w:proofErr w:type="spellStart"/>
      <w:r w:rsidR="00F9223C" w:rsidRPr="00F9223C">
        <w:t>sql</w:t>
      </w:r>
      <w:proofErr w:type="spellEnd"/>
      <w:r w:rsidR="00F9223C" w:rsidRPr="00F9223C">
        <w:t>是非关系型数据库; （这种类型的数据不需要固定模式，可以扩展而无需不必要的操作）</w:t>
      </w:r>
      <w:proofErr w:type="spellStart"/>
      <w:r w:rsidR="00F9223C" w:rsidRPr="00F9223C">
        <w:t>Nosql</w:t>
      </w:r>
      <w:proofErr w:type="spellEnd"/>
      <w:r w:rsidR="00F9223C" w:rsidRPr="00F9223C">
        <w:t>的优点，易于扩展，高数据量，高性能，多样化和灵活的数据模型（增加</w:t>
      </w:r>
      <w:r w:rsidR="005577AC">
        <w:rPr>
          <w:rFonts w:hint="eastAsia"/>
        </w:rPr>
        <w:t>字段</w:t>
      </w:r>
      <w:r w:rsidR="00F9223C" w:rsidRPr="00F9223C">
        <w:t>很简单）</w:t>
      </w:r>
      <w:r w:rsidR="006844EC">
        <w:rPr>
          <w:rFonts w:hint="eastAsia"/>
        </w:rPr>
        <w:t>；</w:t>
      </w:r>
      <w:proofErr w:type="spellStart"/>
      <w:r w:rsidR="00955DEC">
        <w:rPr>
          <w:rFonts w:hint="eastAsia"/>
        </w:rPr>
        <w:t>Nosql</w:t>
      </w:r>
      <w:proofErr w:type="spellEnd"/>
      <w:r w:rsidR="00955DEC">
        <w:rPr>
          <w:rFonts w:hint="eastAsia"/>
        </w:rPr>
        <w:t>的三大特性：</w:t>
      </w:r>
      <w:r w:rsidR="00955DEC" w:rsidRPr="00955DEC">
        <w:t>Consistence强一致性 ：所有节点在同一时间具有，相同得数据；数据事物提交之后，所有</w:t>
      </w:r>
      <w:r w:rsidR="003F486E">
        <w:rPr>
          <w:rFonts w:hint="eastAsia"/>
        </w:rPr>
        <w:t>查询的结果都是一直的</w:t>
      </w:r>
      <w:r w:rsidR="00E7783D">
        <w:rPr>
          <w:rFonts w:hint="eastAsia"/>
        </w:rPr>
        <w:t>；</w:t>
      </w:r>
      <w:r w:rsidR="00955DEC" w:rsidRPr="00955DEC">
        <w:t>Availability可用性</w:t>
      </w:r>
      <w:r w:rsidR="005E3957">
        <w:rPr>
          <w:rFonts w:hint="eastAsia"/>
        </w:rPr>
        <w:t>，</w:t>
      </w:r>
      <w:r w:rsidR="0092216F">
        <w:rPr>
          <w:rFonts w:hint="eastAsia"/>
        </w:rPr>
        <w:t>即</w:t>
      </w:r>
      <w:r w:rsidR="009A1919">
        <w:rPr>
          <w:rFonts w:hint="eastAsia"/>
        </w:rPr>
        <w:t>能够在短时间内获取到数据</w:t>
      </w:r>
      <w:r w:rsidR="00955DEC" w:rsidRPr="00955DEC">
        <w:t>，在确定的时间内返回操作结果，不管成功与否</w:t>
      </w:r>
      <w:r w:rsidR="00884656">
        <w:rPr>
          <w:rFonts w:hint="eastAsia"/>
        </w:rPr>
        <w:t>；</w:t>
      </w:r>
      <w:r w:rsidR="00955DEC" w:rsidRPr="00955DEC">
        <w:t>Partition tolerance分区容错性</w:t>
      </w:r>
      <w:r w:rsidR="005A2CB4">
        <w:rPr>
          <w:rFonts w:hint="eastAsia"/>
        </w:rPr>
        <w:t>：</w:t>
      </w:r>
      <w:r w:rsidR="00955DEC" w:rsidRPr="00955DEC">
        <w:t>系统的任意信息丢失或者错误，不会影响整个系统的正常运行</w:t>
      </w:r>
      <w:r w:rsidR="00955DEC">
        <w:rPr>
          <w:rFonts w:hint="eastAsia"/>
        </w:rPr>
        <w:t>。</w:t>
      </w:r>
    </w:p>
    <w:p w14:paraId="6C258460" w14:textId="0D8189EB" w:rsidR="00C23930" w:rsidRDefault="00C23930" w:rsidP="00490466">
      <w:pPr>
        <w:spacing w:line="276" w:lineRule="auto"/>
        <w:ind w:firstLineChars="0" w:firstLine="0"/>
        <w:jc w:val="left"/>
        <w:outlineLvl w:val="2"/>
        <w:rPr>
          <w:rFonts w:ascii="黑体" w:eastAsia="黑体"/>
        </w:rPr>
      </w:pPr>
      <w:r>
        <w:rPr>
          <w:rFonts w:ascii="黑体" w:eastAsia="黑体" w:hint="eastAsia"/>
        </w:rPr>
        <w:t>2.1.</w:t>
      </w:r>
      <w:r>
        <w:rPr>
          <w:rFonts w:ascii="黑体" w:eastAsia="黑体"/>
        </w:rPr>
        <w:t>3</w:t>
      </w:r>
      <w:r>
        <w:rPr>
          <w:rFonts w:ascii="黑体" w:eastAsia="黑体" w:hint="eastAsia"/>
        </w:rPr>
        <w:t xml:space="preserve"> ajax</w:t>
      </w:r>
    </w:p>
    <w:p w14:paraId="40193BAF" w14:textId="5E675A08" w:rsidR="00323910" w:rsidRDefault="00B832D3" w:rsidP="008C6D0F">
      <w:pPr>
        <w:ind w:firstLine="480"/>
      </w:pPr>
      <w:r w:rsidRPr="00B832D3">
        <w:rPr>
          <w:rFonts w:hint="eastAsia"/>
        </w:rPr>
        <w:t>为什么要使用ajax？传统的提交请求需要重新刷新整个页面，</w:t>
      </w:r>
      <w:r w:rsidR="006D1941">
        <w:rPr>
          <w:rFonts w:hint="eastAsia"/>
        </w:rPr>
        <w:t>增加</w:t>
      </w:r>
      <w:r w:rsidRPr="00B832D3">
        <w:rPr>
          <w:rFonts w:hint="eastAsia"/>
        </w:rPr>
        <w:t>浏览器</w:t>
      </w:r>
      <w:r w:rsidR="006B636C">
        <w:rPr>
          <w:rFonts w:hint="eastAsia"/>
        </w:rPr>
        <w:t>的</w:t>
      </w:r>
      <w:r w:rsidRPr="00B832D3">
        <w:rPr>
          <w:rFonts w:hint="eastAsia"/>
        </w:rPr>
        <w:t>负担，如果服务器未响应</w:t>
      </w:r>
      <w:r w:rsidR="00F17801">
        <w:rPr>
          <w:rFonts w:hint="eastAsia"/>
        </w:rPr>
        <w:t>浏览器的请求</w:t>
      </w:r>
      <w:r w:rsidRPr="00B832D3">
        <w:rPr>
          <w:rFonts w:hint="eastAsia"/>
        </w:rPr>
        <w:t>，浏览器也会</w:t>
      </w:r>
      <w:r w:rsidR="004F3B58">
        <w:rPr>
          <w:rFonts w:hint="eastAsia"/>
        </w:rPr>
        <w:t>显示为无响应的状态</w:t>
      </w:r>
      <w:r w:rsidRPr="00B832D3">
        <w:rPr>
          <w:rFonts w:hint="eastAsia"/>
        </w:rPr>
        <w:t>，用户体验差，提交表单，发送的数据大，可能造成网络问题，使用ajax可以很好的解决这方面的问题：</w:t>
      </w:r>
      <w:r w:rsidR="006722B2" w:rsidRPr="006722B2">
        <w:rPr>
          <w:rFonts w:hint="eastAsia"/>
        </w:rPr>
        <w:t>问题：当数据部分刷新且页面没有响应时，页面仍然</w:t>
      </w:r>
      <w:r w:rsidR="00842784">
        <w:rPr>
          <w:rFonts w:hint="eastAsia"/>
        </w:rPr>
        <w:t>会显示网站的信息，并在后台执行</w:t>
      </w:r>
      <w:r w:rsidR="00E37236">
        <w:rPr>
          <w:rFonts w:hint="eastAsia"/>
        </w:rPr>
        <w:t>数据的交互过程</w:t>
      </w:r>
      <w:r w:rsidR="003A5B1F">
        <w:rPr>
          <w:rFonts w:hint="eastAsia"/>
        </w:rPr>
        <w:t>，</w:t>
      </w:r>
      <w:r w:rsidR="006722B2" w:rsidRPr="006722B2">
        <w:rPr>
          <w:rFonts w:hint="eastAsia"/>
        </w:rPr>
        <w:t>发送请求后</w:t>
      </w:r>
      <w:r w:rsidRPr="00B832D3">
        <w:rPr>
          <w:rFonts w:hint="eastAsia"/>
        </w:rPr>
        <w:t>，还能对页面进行操作，浏览</w:t>
      </w:r>
      <w:r w:rsidR="00736CDD">
        <w:rPr>
          <w:rFonts w:hint="eastAsia"/>
        </w:rPr>
        <w:t>；系统中绝大部分的请求数据返回都是使用到了</w:t>
      </w:r>
      <w:proofErr w:type="spellStart"/>
      <w:r w:rsidR="00736CDD">
        <w:rPr>
          <w:rFonts w:hint="eastAsia"/>
        </w:rPr>
        <w:t>ajax</w:t>
      </w:r>
      <w:proofErr w:type="spellEnd"/>
      <w:r w:rsidR="00736CDD">
        <w:rPr>
          <w:rFonts w:hint="eastAsia"/>
        </w:rPr>
        <w:t>，</w:t>
      </w:r>
      <w:r w:rsidR="00DA5B0A">
        <w:rPr>
          <w:rFonts w:hint="eastAsia"/>
        </w:rPr>
        <w:t>通过ajax的使用</w:t>
      </w:r>
      <w:r w:rsidR="00502545">
        <w:rPr>
          <w:rFonts w:hint="eastAsia"/>
        </w:rPr>
        <w:t>，能很好的增强用户体验，使系统更加适配低配置机器访问。</w:t>
      </w:r>
    </w:p>
    <w:p w14:paraId="04D8CED8" w14:textId="39B1143F" w:rsidR="00323910" w:rsidRDefault="00323910" w:rsidP="00490466">
      <w:pPr>
        <w:spacing w:line="276" w:lineRule="auto"/>
        <w:ind w:firstLineChars="0" w:firstLine="0"/>
        <w:jc w:val="left"/>
        <w:outlineLvl w:val="2"/>
        <w:rPr>
          <w:rFonts w:ascii="黑体" w:eastAsia="黑体"/>
        </w:rPr>
      </w:pPr>
      <w:r>
        <w:rPr>
          <w:rFonts w:ascii="黑体" w:eastAsia="黑体" w:hint="eastAsia"/>
        </w:rPr>
        <w:t>2.1.</w:t>
      </w:r>
      <w:r>
        <w:rPr>
          <w:rFonts w:ascii="黑体" w:eastAsia="黑体"/>
        </w:rPr>
        <w:t>3</w:t>
      </w:r>
      <w:r>
        <w:rPr>
          <w:rFonts w:ascii="黑体" w:eastAsia="黑体" w:hint="eastAsia"/>
        </w:rPr>
        <w:t xml:space="preserve"> MySQL</w:t>
      </w:r>
    </w:p>
    <w:p w14:paraId="770DCCE3" w14:textId="1751DC26" w:rsidR="00D34EA4" w:rsidRDefault="00B33205" w:rsidP="008C6D0F">
      <w:pPr>
        <w:ind w:firstLine="480"/>
      </w:pPr>
      <w:r>
        <w:rPr>
          <w:rFonts w:hint="eastAsia"/>
        </w:rPr>
        <w:t>系统中使用的是MySQL数据库，</w:t>
      </w:r>
      <w:r w:rsidR="00657DDE">
        <w:rPr>
          <w:rFonts w:hint="eastAsia"/>
        </w:rPr>
        <w:t>MySQL是现有企业中选择比较多的数据库存储，优点是体积小，速度快，成本低，免费同时能够支持较高的数据量查询</w:t>
      </w:r>
      <w:r w:rsidR="00097D5B">
        <w:rPr>
          <w:rFonts w:hint="eastAsia"/>
        </w:rPr>
        <w:t>，提高速度</w:t>
      </w:r>
      <w:r>
        <w:rPr>
          <w:rFonts w:hint="eastAsia"/>
        </w:rPr>
        <w:t>。</w:t>
      </w:r>
    </w:p>
    <w:p w14:paraId="69121D9C" w14:textId="01E3371A" w:rsidR="001117CA" w:rsidRDefault="004A4E78" w:rsidP="00490466">
      <w:pPr>
        <w:spacing w:beforeLines="50" w:before="163" w:afterLines="50" w:after="163" w:line="276" w:lineRule="auto"/>
        <w:ind w:firstLineChars="0" w:firstLine="0"/>
        <w:jc w:val="left"/>
        <w:outlineLvl w:val="1"/>
        <w:rPr>
          <w:rFonts w:ascii="黑体" w:eastAsia="黑体"/>
          <w:sz w:val="30"/>
          <w:szCs w:val="30"/>
        </w:rPr>
      </w:pPr>
      <w:bookmarkStart w:id="457" w:name="_Toc9265707"/>
      <w:r>
        <w:rPr>
          <w:rFonts w:ascii="黑体" w:eastAsia="黑体" w:hint="eastAsia"/>
          <w:sz w:val="30"/>
          <w:szCs w:val="30"/>
        </w:rPr>
        <w:t>2.</w:t>
      </w:r>
      <w:r>
        <w:rPr>
          <w:rFonts w:ascii="黑体" w:eastAsia="黑体"/>
          <w:sz w:val="30"/>
          <w:szCs w:val="30"/>
        </w:rPr>
        <w:t>2</w:t>
      </w:r>
      <w:r>
        <w:rPr>
          <w:rFonts w:ascii="黑体" w:eastAsia="黑体" w:hint="eastAsia"/>
          <w:sz w:val="30"/>
          <w:szCs w:val="30"/>
        </w:rPr>
        <w:t xml:space="preserve"> </w:t>
      </w:r>
      <w:r w:rsidR="0015621A">
        <w:rPr>
          <w:rFonts w:ascii="黑体" w:eastAsia="黑体" w:hint="eastAsia"/>
          <w:sz w:val="30"/>
          <w:szCs w:val="30"/>
        </w:rPr>
        <w:t>系统开发工具介绍</w:t>
      </w:r>
      <w:bookmarkEnd w:id="457"/>
    </w:p>
    <w:p w14:paraId="768A16F9" w14:textId="4FDF7C40" w:rsidR="00247F38" w:rsidRPr="0027542D" w:rsidRDefault="00247F38" w:rsidP="00490466">
      <w:pPr>
        <w:spacing w:line="276" w:lineRule="auto"/>
        <w:ind w:firstLineChars="0" w:firstLine="0"/>
        <w:jc w:val="left"/>
        <w:outlineLvl w:val="2"/>
        <w:rPr>
          <w:rFonts w:ascii="黑体" w:eastAsia="黑体"/>
          <w:bCs/>
        </w:rPr>
      </w:pPr>
      <w:bookmarkStart w:id="458" w:name="_Toc8190"/>
      <w:bookmarkStart w:id="459" w:name="_Toc22362"/>
      <w:bookmarkStart w:id="460" w:name="_Toc2717"/>
      <w:bookmarkStart w:id="461" w:name="_Toc2538"/>
      <w:bookmarkStart w:id="462" w:name="_Toc4246"/>
      <w:bookmarkStart w:id="463" w:name="_Toc1159"/>
      <w:bookmarkStart w:id="464" w:name="_Toc7001"/>
      <w:r w:rsidRPr="0027542D">
        <w:rPr>
          <w:rFonts w:ascii="黑体" w:eastAsia="黑体" w:hint="eastAsia"/>
          <w:bCs/>
        </w:rPr>
        <w:lastRenderedPageBreak/>
        <w:t xml:space="preserve">2.2.1 </w:t>
      </w:r>
      <w:bookmarkEnd w:id="458"/>
      <w:bookmarkEnd w:id="459"/>
      <w:bookmarkEnd w:id="460"/>
      <w:bookmarkEnd w:id="461"/>
      <w:bookmarkEnd w:id="462"/>
      <w:bookmarkEnd w:id="463"/>
      <w:bookmarkEnd w:id="464"/>
      <w:proofErr w:type="spellStart"/>
      <w:r w:rsidR="00837CF9" w:rsidRPr="0027542D">
        <w:rPr>
          <w:rFonts w:ascii="黑体" w:eastAsia="黑体"/>
          <w:bCs/>
        </w:rPr>
        <w:t>Intellij</w:t>
      </w:r>
      <w:proofErr w:type="spellEnd"/>
      <w:r w:rsidR="00837CF9" w:rsidRPr="0027542D">
        <w:rPr>
          <w:rFonts w:ascii="黑体" w:eastAsia="黑体"/>
          <w:bCs/>
        </w:rPr>
        <w:t xml:space="preserve"> IDEA</w:t>
      </w:r>
    </w:p>
    <w:p w14:paraId="4BAE8076" w14:textId="3A776896" w:rsidR="00FB2901" w:rsidRPr="00FB2901" w:rsidRDefault="00FB2901" w:rsidP="008C6D0F">
      <w:pPr>
        <w:ind w:firstLine="480"/>
      </w:pPr>
      <w:r>
        <w:rPr>
          <w:rFonts w:hint="eastAsia"/>
        </w:rPr>
        <w:t>是开发软件中比较智能的一款IDE，能够通过在编码中的各种智能提示来辅助开发者更加快速的、更加方便的编写出健壮性强的代码，同时也能够支持多种语言开发。</w:t>
      </w:r>
    </w:p>
    <w:p w14:paraId="40DE6151" w14:textId="69C8B9A8" w:rsidR="00F94AA0" w:rsidRPr="0027542D" w:rsidRDefault="00F94AA0" w:rsidP="00490466">
      <w:pPr>
        <w:spacing w:line="276" w:lineRule="auto"/>
        <w:ind w:firstLineChars="0" w:firstLine="0"/>
        <w:jc w:val="left"/>
        <w:outlineLvl w:val="2"/>
        <w:rPr>
          <w:rFonts w:ascii="黑体" w:eastAsia="黑体"/>
          <w:bCs/>
        </w:rPr>
      </w:pPr>
      <w:r w:rsidRPr="0027542D">
        <w:rPr>
          <w:rFonts w:ascii="黑体" w:eastAsia="黑体" w:hint="eastAsia"/>
          <w:bCs/>
        </w:rPr>
        <w:t>2</w:t>
      </w:r>
      <w:r w:rsidRPr="0027542D">
        <w:rPr>
          <w:rFonts w:ascii="黑体" w:eastAsia="黑体"/>
          <w:bCs/>
        </w:rPr>
        <w:t xml:space="preserve">.2.2 </w:t>
      </w:r>
      <w:r w:rsidRPr="0027542D">
        <w:rPr>
          <w:rFonts w:ascii="黑体" w:eastAsia="黑体" w:hint="eastAsia"/>
          <w:bCs/>
        </w:rPr>
        <w:t>G</w:t>
      </w:r>
      <w:r w:rsidRPr="0027542D">
        <w:rPr>
          <w:rFonts w:ascii="黑体" w:eastAsia="黑体"/>
          <w:bCs/>
        </w:rPr>
        <w:t>i</w:t>
      </w:r>
      <w:r w:rsidRPr="0027542D">
        <w:rPr>
          <w:rFonts w:ascii="黑体" w:eastAsia="黑体" w:hint="eastAsia"/>
          <w:bCs/>
        </w:rPr>
        <w:t>t</w:t>
      </w:r>
    </w:p>
    <w:p w14:paraId="7BEA806D" w14:textId="6DBC92D0" w:rsidR="00EA0D6E" w:rsidRDefault="00EA0D6E" w:rsidP="008C6D0F">
      <w:pPr>
        <w:ind w:firstLine="480"/>
      </w:pPr>
      <w:r>
        <w:t>G</w:t>
      </w:r>
      <w:r>
        <w:rPr>
          <w:rFonts w:hint="eastAsia"/>
        </w:rPr>
        <w:t>it最大的开源代码托管工具，</w:t>
      </w:r>
      <w:r w:rsidR="00930C2F" w:rsidRPr="00930C2F">
        <w:t>Git能够上传任何文件</w:t>
      </w:r>
      <w:r w:rsidR="00B71DFB">
        <w:rPr>
          <w:rFonts w:hint="eastAsia"/>
        </w:rPr>
        <w:t>，是一个免费的代码集中管理仓库，同时在没有网络的情况下也能够存储提交代码方便快捷。</w:t>
      </w:r>
    </w:p>
    <w:p w14:paraId="46EC4720" w14:textId="358D272D" w:rsidR="00512EDB" w:rsidRPr="0027542D" w:rsidRDefault="00512EDB" w:rsidP="00490466">
      <w:pPr>
        <w:spacing w:line="276" w:lineRule="auto"/>
        <w:ind w:firstLineChars="0" w:firstLine="0"/>
        <w:jc w:val="left"/>
        <w:outlineLvl w:val="2"/>
        <w:rPr>
          <w:rFonts w:ascii="黑体" w:eastAsia="黑体"/>
          <w:bCs/>
        </w:rPr>
      </w:pPr>
      <w:r w:rsidRPr="0027542D">
        <w:rPr>
          <w:rFonts w:ascii="黑体" w:eastAsia="黑体" w:hint="eastAsia"/>
          <w:bCs/>
        </w:rPr>
        <w:t>2</w:t>
      </w:r>
      <w:r w:rsidRPr="0027542D">
        <w:rPr>
          <w:rFonts w:ascii="黑体" w:eastAsia="黑体"/>
          <w:bCs/>
        </w:rPr>
        <w:t xml:space="preserve">.2.3 </w:t>
      </w:r>
      <w:r w:rsidRPr="0027542D">
        <w:rPr>
          <w:rFonts w:ascii="黑体" w:eastAsia="黑体" w:hint="eastAsia"/>
          <w:bCs/>
        </w:rPr>
        <w:t>Maven</w:t>
      </w:r>
    </w:p>
    <w:p w14:paraId="0324BFE5" w14:textId="3D09D481" w:rsidR="004455B9" w:rsidRPr="00091E01" w:rsidRDefault="001E791E" w:rsidP="008C6D0F">
      <w:pPr>
        <w:ind w:firstLine="480"/>
      </w:pPr>
      <w:r w:rsidRPr="001E791E">
        <w:t>Maven基于POM项目对象模型。</w:t>
      </w:r>
      <w:r w:rsidR="0081169F">
        <w:rPr>
          <w:rFonts w:hint="eastAsia"/>
        </w:rPr>
        <w:t>maven</w:t>
      </w:r>
      <w:r w:rsidR="00091E01">
        <w:t>以“java源文件</w:t>
      </w:r>
      <w:r w:rsidR="00AF52D3">
        <w:t>，</w:t>
      </w:r>
      <w:proofErr w:type="spellStart"/>
      <w:r w:rsidR="00AF52D3">
        <w:rPr>
          <w:rFonts w:hint="eastAsia"/>
        </w:rPr>
        <w:t>j</w:t>
      </w:r>
      <w:r w:rsidR="00091E01">
        <w:t>sp</w:t>
      </w:r>
      <w:proofErr w:type="spellEnd"/>
      <w:r w:rsidR="00AF52D3">
        <w:rPr>
          <w:rFonts w:hint="eastAsia"/>
        </w:rPr>
        <w:t>文件</w:t>
      </w:r>
      <w:r w:rsidR="00091E01">
        <w:t>，配置文件，html</w:t>
      </w:r>
      <w:r w:rsidR="00D64B7E">
        <w:rPr>
          <w:rFonts w:hint="eastAsia"/>
        </w:rPr>
        <w:t>以及</w:t>
      </w:r>
      <w:r w:rsidR="00091E01">
        <w:t>静态资源等去“编译</w:t>
      </w:r>
      <w:r w:rsidR="00D64B7E">
        <w:t>”</w:t>
      </w:r>
      <w:r w:rsidR="00D64B7E">
        <w:rPr>
          <w:rFonts w:hint="eastAsia"/>
        </w:rPr>
        <w:t>成</w:t>
      </w:r>
      <w:r w:rsidR="00091E01">
        <w:t>一个可以</w:t>
      </w:r>
      <w:r w:rsidR="00D64B7E">
        <w:rPr>
          <w:rFonts w:hint="eastAsia"/>
        </w:rPr>
        <w:t>供系统运行并识别的代码</w:t>
      </w:r>
      <w:r w:rsidR="00091E01">
        <w:t>；</w:t>
      </w:r>
      <w:r w:rsidR="008446F4">
        <w:rPr>
          <w:rFonts w:hint="eastAsia"/>
        </w:rPr>
        <w:t>maven工具</w:t>
      </w:r>
      <w:r w:rsidR="00091E01">
        <w:t>分三部分</w:t>
      </w:r>
      <w:r w:rsidR="00091E01">
        <w:rPr>
          <w:rFonts w:hint="eastAsia"/>
        </w:rPr>
        <w:t>，</w:t>
      </w:r>
      <w:r w:rsidR="00091E01">
        <w:t>编译</w:t>
      </w:r>
      <w:r w:rsidR="00091E01">
        <w:rPr>
          <w:rFonts w:hint="eastAsia"/>
        </w:rPr>
        <w:t>，</w:t>
      </w:r>
      <w:r w:rsidR="00091E01">
        <w:t>部署</w:t>
      </w:r>
      <w:r w:rsidR="00091E01">
        <w:rPr>
          <w:rFonts w:hint="eastAsia"/>
        </w:rPr>
        <w:t>，</w:t>
      </w:r>
      <w:r w:rsidR="00091E01">
        <w:t>搭建</w:t>
      </w:r>
      <w:r w:rsidR="00091E01">
        <w:rPr>
          <w:rFonts w:hint="eastAsia"/>
        </w:rPr>
        <w:t>，</w:t>
      </w:r>
      <w:r w:rsidR="00091E01">
        <w:t>编译：java源文件编译成class字节码执行</w:t>
      </w:r>
      <w:r w:rsidR="006D4795">
        <w:rPr>
          <w:rFonts w:hint="eastAsia"/>
        </w:rPr>
        <w:t>；部署：</w:t>
      </w:r>
      <w:r w:rsidR="0091660A">
        <w:rPr>
          <w:rFonts w:hint="eastAsia"/>
        </w:rPr>
        <w:t>将class字节码部署到服务器；搭建：搭建出基本的框架模型</w:t>
      </w:r>
      <w:r w:rsidR="002770D6">
        <w:rPr>
          <w:rFonts w:hint="eastAsia"/>
        </w:rPr>
        <w:t>。</w:t>
      </w:r>
    </w:p>
    <w:p w14:paraId="2E569D16" w14:textId="77777777" w:rsidR="004455B9" w:rsidRDefault="004455B9">
      <w:pPr>
        <w:widowControl/>
        <w:adjustRightInd/>
        <w:spacing w:line="240" w:lineRule="auto"/>
        <w:ind w:firstLine="480"/>
        <w:jc w:val="left"/>
        <w:textAlignment w:val="auto"/>
      </w:pPr>
      <w:r>
        <w:br w:type="page"/>
      </w:r>
    </w:p>
    <w:p w14:paraId="4BD511E9" w14:textId="77777777" w:rsidR="004455B9" w:rsidRPr="002F395D" w:rsidRDefault="004455B9" w:rsidP="002F395D">
      <w:pPr>
        <w:spacing w:beforeLines="100" w:before="326" w:afterLines="100" w:after="326" w:line="276" w:lineRule="auto"/>
        <w:ind w:firstLine="720"/>
        <w:jc w:val="center"/>
        <w:outlineLvl w:val="0"/>
        <w:rPr>
          <w:rFonts w:ascii="黑体" w:eastAsia="黑体"/>
          <w:sz w:val="36"/>
          <w:szCs w:val="36"/>
        </w:rPr>
      </w:pPr>
      <w:bookmarkStart w:id="465" w:name="_Toc298079158"/>
      <w:bookmarkStart w:id="466" w:name="_Toc450058547"/>
      <w:bookmarkStart w:id="467" w:name="_Toc9265708"/>
      <w:r w:rsidRPr="002F395D">
        <w:rPr>
          <w:rFonts w:ascii="黑体" w:eastAsia="黑体" w:hint="eastAsia"/>
          <w:sz w:val="36"/>
          <w:szCs w:val="36"/>
        </w:rPr>
        <w:lastRenderedPageBreak/>
        <w:t xml:space="preserve">第3章  </w:t>
      </w:r>
      <w:bookmarkEnd w:id="465"/>
      <w:r w:rsidRPr="002F395D">
        <w:rPr>
          <w:rFonts w:ascii="黑体" w:eastAsia="黑体"/>
          <w:sz w:val="36"/>
          <w:szCs w:val="36"/>
        </w:rPr>
        <w:t>需求建模</w:t>
      </w:r>
      <w:bookmarkEnd w:id="466"/>
      <w:bookmarkEnd w:id="467"/>
    </w:p>
    <w:p w14:paraId="76553FE2" w14:textId="77777777" w:rsidR="00C1027C" w:rsidRDefault="00C1027C" w:rsidP="00490466">
      <w:pPr>
        <w:spacing w:beforeLines="50" w:before="163" w:afterLines="50" w:after="163" w:line="276" w:lineRule="auto"/>
        <w:ind w:firstLineChars="0" w:firstLine="0"/>
        <w:jc w:val="left"/>
        <w:outlineLvl w:val="1"/>
        <w:rPr>
          <w:rFonts w:ascii="黑体" w:eastAsia="黑体"/>
          <w:sz w:val="30"/>
          <w:szCs w:val="30"/>
        </w:rPr>
      </w:pPr>
      <w:bookmarkStart w:id="468" w:name="_Toc298079159"/>
      <w:bookmarkStart w:id="469" w:name="_Toc450058548"/>
      <w:bookmarkStart w:id="470" w:name="_Toc9265709"/>
      <w:r>
        <w:rPr>
          <w:rFonts w:ascii="黑体" w:eastAsia="黑体" w:hint="eastAsia"/>
          <w:sz w:val="30"/>
          <w:szCs w:val="30"/>
        </w:rPr>
        <w:t>3.</w:t>
      </w:r>
      <w:bookmarkEnd w:id="468"/>
      <w:r>
        <w:rPr>
          <w:rFonts w:ascii="黑体" w:eastAsia="黑体" w:hint="eastAsia"/>
          <w:sz w:val="30"/>
          <w:szCs w:val="30"/>
        </w:rPr>
        <w:t>1 系统可行性分析</w:t>
      </w:r>
      <w:bookmarkEnd w:id="469"/>
      <w:bookmarkEnd w:id="470"/>
    </w:p>
    <w:p w14:paraId="08ABFC59" w14:textId="6430CF8D" w:rsidR="00C1027C" w:rsidRDefault="00C1027C" w:rsidP="008C6D0F">
      <w:pPr>
        <w:ind w:firstLine="480"/>
      </w:pPr>
      <w:r>
        <w:rPr>
          <w:rFonts w:hint="eastAsia"/>
        </w:rPr>
        <w:t>系统的开发往往有时间和资源的限制</w:t>
      </w:r>
      <w:ins w:id="471" w:author="科 雷" w:date="2019-05-20T21:21:00Z">
        <w:r w:rsidR="00B3287D">
          <w:rPr>
            <w:rFonts w:hint="eastAsia"/>
          </w:rPr>
          <w:t>，</w:t>
        </w:r>
      </w:ins>
      <w:del w:id="472" w:author="科 雷" w:date="2019-05-20T21:21:00Z">
        <w:r w:rsidDel="00B3287D">
          <w:rPr>
            <w:rFonts w:hint="eastAsia"/>
          </w:rPr>
          <w:delText>。</w:delText>
        </w:r>
      </w:del>
      <w:r>
        <w:rPr>
          <w:rFonts w:hint="eastAsia"/>
        </w:rPr>
        <w:t>因此，在项目启动之前，需要进行可行性分析，</w:t>
      </w:r>
      <w:r w:rsidR="00EE24EB">
        <w:rPr>
          <w:rFonts w:hint="eastAsia"/>
        </w:rPr>
        <w:t>能够尽可能低的降低风险，也能够事先预知风险项，提前做好防范计划</w:t>
      </w:r>
      <w:ins w:id="473" w:author="科 雷" w:date="2019-05-20T21:21:00Z">
        <w:r w:rsidR="00B3287D">
          <w:rPr>
            <w:rFonts w:hint="eastAsia"/>
          </w:rPr>
          <w:t>。</w:t>
        </w:r>
      </w:ins>
      <w:del w:id="474" w:author="科 雷" w:date="2019-05-20T21:21:00Z">
        <w:r w:rsidR="00EE24EB" w:rsidDel="00B3287D">
          <w:rPr>
            <w:rFonts w:hint="eastAsia"/>
          </w:rPr>
          <w:delText>，</w:delText>
        </w:r>
      </w:del>
      <w:r>
        <w:rPr>
          <w:rFonts w:hint="eastAsia"/>
        </w:rPr>
        <w:t>下面从技术可行性、</w:t>
      </w:r>
      <w:r w:rsidR="008E368A">
        <w:rPr>
          <w:rFonts w:hint="eastAsia"/>
        </w:rPr>
        <w:t>市场需求可行性、</w:t>
      </w:r>
      <w:r>
        <w:rPr>
          <w:rFonts w:hint="eastAsia"/>
        </w:rPr>
        <w:t>社会可行性、操作可行性三个方面来进行分析。</w:t>
      </w:r>
    </w:p>
    <w:p w14:paraId="5A01C11A" w14:textId="77777777" w:rsidR="00C1027C" w:rsidRPr="0027542D" w:rsidRDefault="00C1027C" w:rsidP="00490466">
      <w:pPr>
        <w:spacing w:line="276" w:lineRule="auto"/>
        <w:ind w:firstLineChars="0" w:firstLine="0"/>
        <w:jc w:val="left"/>
        <w:outlineLvl w:val="2"/>
        <w:rPr>
          <w:rFonts w:ascii="黑体" w:eastAsia="黑体"/>
          <w:bCs/>
        </w:rPr>
      </w:pPr>
      <w:r w:rsidRPr="0027542D">
        <w:rPr>
          <w:rFonts w:ascii="黑体" w:eastAsia="黑体" w:hint="eastAsia"/>
          <w:bCs/>
        </w:rPr>
        <w:t>3.1.1 技术可行性</w:t>
      </w:r>
    </w:p>
    <w:p w14:paraId="5A12CBD5" w14:textId="69A6E6C8" w:rsidR="007C67C8" w:rsidRDefault="00C1027C" w:rsidP="008C6D0F">
      <w:pPr>
        <w:ind w:firstLine="480"/>
      </w:pPr>
      <w:r>
        <w:rPr>
          <w:rFonts w:hint="eastAsia"/>
        </w:rPr>
        <w:t>项目采用</w:t>
      </w:r>
      <w:proofErr w:type="spellStart"/>
      <w:r>
        <w:rPr>
          <w:rFonts w:hint="eastAsia"/>
        </w:rPr>
        <w:t>Spring+SpringMVC+MyBatis</w:t>
      </w:r>
      <w:proofErr w:type="spellEnd"/>
      <w:r>
        <w:rPr>
          <w:rFonts w:hint="eastAsia"/>
        </w:rPr>
        <w:t>框架完成后台系统，加上MySQL数据库结合索引加快读取速度，同时结合Redis存入用户读取数据量频繁的数据，减轻数据库的压力，并且增加访问的速度；</w:t>
      </w:r>
      <w:r w:rsidR="00B76EF4">
        <w:rPr>
          <w:rFonts w:hint="eastAsia"/>
        </w:rPr>
        <w:t>前端页面ajax使用多，异步刷新数据，减轻浏览器以及服务器的压力</w:t>
      </w:r>
    </w:p>
    <w:p w14:paraId="662B7D02" w14:textId="404D530C" w:rsidR="0056568F" w:rsidRPr="0027542D" w:rsidRDefault="0056568F" w:rsidP="00490466">
      <w:pPr>
        <w:spacing w:line="276" w:lineRule="auto"/>
        <w:ind w:firstLineChars="0" w:firstLine="0"/>
        <w:jc w:val="left"/>
        <w:outlineLvl w:val="2"/>
        <w:rPr>
          <w:rFonts w:ascii="黑体" w:eastAsia="黑体"/>
          <w:bCs/>
        </w:rPr>
      </w:pPr>
      <w:r w:rsidRPr="0027542D">
        <w:rPr>
          <w:rFonts w:ascii="黑体" w:eastAsia="黑体" w:hint="eastAsia"/>
          <w:bCs/>
        </w:rPr>
        <w:t>3.1.</w:t>
      </w:r>
      <w:r w:rsidRPr="0027542D">
        <w:rPr>
          <w:rFonts w:ascii="黑体" w:eastAsia="黑体"/>
          <w:bCs/>
        </w:rPr>
        <w:t>2</w:t>
      </w:r>
      <w:r w:rsidRPr="0027542D">
        <w:rPr>
          <w:rFonts w:ascii="黑体" w:eastAsia="黑体" w:hint="eastAsia"/>
          <w:bCs/>
        </w:rPr>
        <w:t xml:space="preserve"> 社会可行性</w:t>
      </w:r>
    </w:p>
    <w:p w14:paraId="42F06EE2" w14:textId="48EA9B78" w:rsidR="0056568F" w:rsidRDefault="0056568F" w:rsidP="008864A9">
      <w:pPr>
        <w:pStyle w:val="a7"/>
        <w:numPr>
          <w:ilvl w:val="0"/>
          <w:numId w:val="3"/>
        </w:numPr>
        <w:ind w:firstLineChars="0"/>
      </w:pPr>
      <w:r>
        <w:rPr>
          <w:rFonts w:hint="eastAsia"/>
        </w:rPr>
        <w:t>法律可行性：系统未触犯任何法律。</w:t>
      </w:r>
    </w:p>
    <w:p w14:paraId="6B5B1F09" w14:textId="2B4F60DB" w:rsidR="0056568F" w:rsidRDefault="0056568F" w:rsidP="008864A9">
      <w:pPr>
        <w:pStyle w:val="a7"/>
        <w:numPr>
          <w:ilvl w:val="0"/>
          <w:numId w:val="3"/>
        </w:numPr>
        <w:ind w:firstLineChars="0"/>
      </w:pPr>
      <w:r>
        <w:rPr>
          <w:rFonts w:hint="eastAsia"/>
        </w:rPr>
        <w:t>人员可行性：系统的使用简单便捷，方便实时练习，查询自己的统计</w:t>
      </w:r>
      <w:r w:rsidR="00B47D5C">
        <w:rPr>
          <w:rFonts w:hint="eastAsia"/>
        </w:rPr>
        <w:t>；为学习的学生提供了很好的平台</w:t>
      </w:r>
    </w:p>
    <w:p w14:paraId="1AFB291E" w14:textId="7B231BB7" w:rsidR="00E24EDA" w:rsidRPr="0027542D" w:rsidRDefault="00B47D5C" w:rsidP="00490466">
      <w:pPr>
        <w:spacing w:line="276" w:lineRule="auto"/>
        <w:ind w:firstLineChars="0" w:firstLine="0"/>
        <w:jc w:val="left"/>
        <w:outlineLvl w:val="2"/>
        <w:rPr>
          <w:rFonts w:ascii="黑体" w:eastAsia="黑体"/>
          <w:bCs/>
        </w:rPr>
      </w:pPr>
      <w:r w:rsidRPr="0027542D">
        <w:rPr>
          <w:rFonts w:ascii="黑体" w:eastAsia="黑体" w:hint="eastAsia"/>
          <w:bCs/>
        </w:rPr>
        <w:t>3.1.</w:t>
      </w:r>
      <w:r w:rsidRPr="0027542D">
        <w:rPr>
          <w:rFonts w:ascii="黑体" w:eastAsia="黑体"/>
          <w:bCs/>
        </w:rPr>
        <w:t>3</w:t>
      </w:r>
      <w:r w:rsidRPr="0027542D">
        <w:rPr>
          <w:rFonts w:ascii="黑体" w:eastAsia="黑体" w:hint="eastAsia"/>
          <w:bCs/>
        </w:rPr>
        <w:t xml:space="preserve"> 市场需求可行性</w:t>
      </w:r>
    </w:p>
    <w:p w14:paraId="4C22D6AD" w14:textId="33D73646" w:rsidR="00E24EDA" w:rsidRDefault="00E24EDA" w:rsidP="003B35FF">
      <w:pPr>
        <w:ind w:firstLine="480"/>
      </w:pPr>
      <w:r>
        <w:rPr>
          <w:rFonts w:hint="eastAsia"/>
        </w:rPr>
        <w:t>随着网络越来越发达，流量越来越便宜智能设备的普及人民获取信息的方式手段比以前更多，使用网络来获取知识也同时大受欢迎，能够随时随地的访问网站获取知识</w:t>
      </w:r>
      <w:r w:rsidR="007A549E">
        <w:rPr>
          <w:rFonts w:hint="eastAsia"/>
        </w:rPr>
        <w:t>。并同时总结自己的不足，提供错题本</w:t>
      </w:r>
    </w:p>
    <w:p w14:paraId="19A78FF2" w14:textId="682E9D51" w:rsidR="00707DE3" w:rsidRPr="0027542D" w:rsidRDefault="00707DE3" w:rsidP="00490466">
      <w:pPr>
        <w:spacing w:line="276" w:lineRule="auto"/>
        <w:ind w:firstLineChars="0" w:firstLine="0"/>
        <w:jc w:val="left"/>
        <w:outlineLvl w:val="2"/>
        <w:rPr>
          <w:rFonts w:ascii="黑体" w:eastAsia="黑体"/>
          <w:bCs/>
        </w:rPr>
      </w:pPr>
      <w:r w:rsidRPr="0027542D">
        <w:rPr>
          <w:rFonts w:ascii="黑体" w:eastAsia="黑体" w:hint="eastAsia"/>
          <w:bCs/>
        </w:rPr>
        <w:t>3.1.</w:t>
      </w:r>
      <w:r w:rsidRPr="0027542D">
        <w:rPr>
          <w:rFonts w:ascii="黑体" w:eastAsia="黑体"/>
          <w:bCs/>
        </w:rPr>
        <w:t>4</w:t>
      </w:r>
      <w:r w:rsidRPr="0027542D">
        <w:rPr>
          <w:rFonts w:ascii="黑体" w:eastAsia="黑体" w:hint="eastAsia"/>
          <w:bCs/>
        </w:rPr>
        <w:t xml:space="preserve"> 操作需求可行性</w:t>
      </w:r>
    </w:p>
    <w:p w14:paraId="746586AF" w14:textId="495E9A89" w:rsidR="00707DE3" w:rsidRPr="00E24EDA" w:rsidRDefault="00707DE3" w:rsidP="003B35FF">
      <w:pPr>
        <w:ind w:firstLine="480"/>
      </w:pPr>
      <w:r>
        <w:rPr>
          <w:rFonts w:hint="eastAsia"/>
        </w:rPr>
        <w:t>简单易用，智能设备普及以及网络的发达，系统能够达到简单快速上手的要求，方便广大用户进行学习</w:t>
      </w:r>
    </w:p>
    <w:p w14:paraId="251A05B8" w14:textId="77777777" w:rsidR="001113AE" w:rsidRDefault="001113AE" w:rsidP="00490466">
      <w:pPr>
        <w:spacing w:beforeLines="50" w:before="163" w:afterLines="50" w:after="163" w:line="276" w:lineRule="auto"/>
        <w:ind w:firstLineChars="0" w:firstLine="0"/>
        <w:jc w:val="left"/>
        <w:outlineLvl w:val="1"/>
        <w:rPr>
          <w:rFonts w:ascii="黑体" w:eastAsia="黑体"/>
          <w:sz w:val="30"/>
          <w:szCs w:val="30"/>
        </w:rPr>
      </w:pPr>
      <w:bookmarkStart w:id="475" w:name="_Toc298079160"/>
      <w:bookmarkStart w:id="476" w:name="_Toc450058549"/>
      <w:bookmarkStart w:id="477" w:name="_Toc9265710"/>
      <w:r>
        <w:rPr>
          <w:rFonts w:ascii="黑体" w:eastAsia="黑体" w:hint="eastAsia"/>
          <w:sz w:val="30"/>
          <w:szCs w:val="30"/>
        </w:rPr>
        <w:t xml:space="preserve">3.2 </w:t>
      </w:r>
      <w:bookmarkEnd w:id="475"/>
      <w:r>
        <w:rPr>
          <w:rFonts w:ascii="黑体" w:eastAsia="黑体" w:hint="eastAsia"/>
          <w:sz w:val="30"/>
          <w:szCs w:val="30"/>
        </w:rPr>
        <w:t>系统需求分析</w:t>
      </w:r>
      <w:bookmarkEnd w:id="476"/>
      <w:bookmarkEnd w:id="477"/>
    </w:p>
    <w:p w14:paraId="0DA43D63" w14:textId="1FCE1C10" w:rsidR="00063C3E" w:rsidRDefault="00CC56F8" w:rsidP="00FF7958">
      <w:pPr>
        <w:ind w:firstLine="480"/>
      </w:pPr>
      <w:r>
        <w:rPr>
          <w:rFonts w:hint="eastAsia"/>
        </w:rPr>
        <w:t>《岩生网在线答题系统》的目的是能够方便用户随时随地的学习，并且省去</w:t>
      </w:r>
      <w:r w:rsidR="001804FA">
        <w:rPr>
          <w:rFonts w:hint="eastAsia"/>
        </w:rPr>
        <w:t>自己统计，以及记录错题，并能够随时随地的和其他用户讨论题目的机会，让用户无时无刻的都能在学习中找到自己的不足，并且和别人一起共同的成长</w:t>
      </w:r>
      <w:r w:rsidR="00063C3E">
        <w:rPr>
          <w:rFonts w:hint="eastAsia"/>
        </w:rPr>
        <w:t>，让互联网成为用户获取知识的更有效的有段。无需纸质试卷，无需人工阅卷，无需自己统计记录错题，</w:t>
      </w:r>
      <w:del w:id="478" w:author="科 雷" w:date="2019-05-20T21:22:00Z">
        <w:r w:rsidR="00063C3E" w:rsidDel="00B3287D">
          <w:rPr>
            <w:rFonts w:hint="eastAsia"/>
          </w:rPr>
          <w:delText>了解自己的不足</w:delText>
        </w:r>
      </w:del>
      <w:r w:rsidR="00063C3E">
        <w:rPr>
          <w:rFonts w:hint="eastAsia"/>
        </w:rPr>
        <w:t>，</w:t>
      </w:r>
      <w:ins w:id="479" w:author="科 雷" w:date="2019-05-20T21:22:00Z">
        <w:r w:rsidR="00B3287D">
          <w:rPr>
            <w:rFonts w:hint="eastAsia"/>
          </w:rPr>
          <w:t>并且</w:t>
        </w:r>
      </w:ins>
      <w:r w:rsidR="00063C3E">
        <w:rPr>
          <w:rFonts w:hint="eastAsia"/>
        </w:rPr>
        <w:t>无需等到老师的讲解，练习完即可和一起答题的用户讨论题目，随时随地了解自己的不足。</w:t>
      </w:r>
      <w:r w:rsidR="00CF1E35">
        <w:rPr>
          <w:rFonts w:hint="eastAsia"/>
        </w:rPr>
        <w:t>基于网络的《岩生网在线答题系统》</w:t>
      </w:r>
      <w:r w:rsidR="009A016E">
        <w:rPr>
          <w:rFonts w:hint="eastAsia"/>
        </w:rPr>
        <w:t>相比传统的纸质试卷能够更加方便，更加</w:t>
      </w:r>
      <w:ins w:id="480" w:author="科 雷" w:date="2019-05-20T21:22:00Z">
        <w:r w:rsidR="00B3287D">
          <w:rPr>
            <w:rFonts w:hint="eastAsia"/>
          </w:rPr>
          <w:t>快捷</w:t>
        </w:r>
      </w:ins>
      <w:r w:rsidR="009A016E">
        <w:rPr>
          <w:rFonts w:hint="eastAsia"/>
        </w:rPr>
        <w:t>的帮助用户提升自己，以及学习新知识</w:t>
      </w:r>
    </w:p>
    <w:p w14:paraId="18A20B40" w14:textId="48900299" w:rsidR="00FA2F74" w:rsidRDefault="00FA2F74" w:rsidP="00490466">
      <w:pPr>
        <w:spacing w:line="276" w:lineRule="auto"/>
        <w:ind w:firstLineChars="0" w:firstLine="0"/>
        <w:jc w:val="left"/>
        <w:outlineLvl w:val="2"/>
        <w:rPr>
          <w:rFonts w:ascii="黑体" w:eastAsia="黑体"/>
        </w:rPr>
      </w:pPr>
      <w:r>
        <w:rPr>
          <w:rFonts w:ascii="黑体" w:eastAsia="黑体" w:hint="eastAsia"/>
        </w:rPr>
        <w:t>3.2.1 系统流程图</w:t>
      </w:r>
    </w:p>
    <w:p w14:paraId="57C095F3" w14:textId="2E9E1019" w:rsidR="00BE1CF6" w:rsidRDefault="00BF6112" w:rsidP="00BE1CF6">
      <w:pPr>
        <w:ind w:firstLine="480"/>
        <w:rPr>
          <w:ins w:id="481" w:author="科 雷" w:date="2019-05-20T16:35:00Z"/>
        </w:rPr>
      </w:pPr>
      <w:del w:id="482" w:author="科 雷" w:date="2019-05-20T16:34:00Z">
        <w:r w:rsidDel="00431432">
          <w:object w:dxaOrig="18450" w:dyaOrig="19935" w14:anchorId="74404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75.2pt" o:ole="">
              <v:imagedata r:id="rId22" o:title=""/>
            </v:shape>
            <o:OLEObject Type="Embed" ProgID="Visio.Drawing.15" ShapeID="_x0000_i1025" DrawAspect="Content" ObjectID="_1619894565" r:id="rId23"/>
          </w:object>
        </w:r>
      </w:del>
    </w:p>
    <w:p w14:paraId="201D5CB9" w14:textId="424E83D4" w:rsidR="00431432" w:rsidRDefault="00FB4ED7" w:rsidP="00870B40">
      <w:pPr>
        <w:ind w:firstLine="480"/>
      </w:pPr>
      <w:ins w:id="483" w:author="科 雷" w:date="2019-05-20T16:35:00Z">
        <w:r>
          <w:object w:dxaOrig="18457" w:dyaOrig="18517" w14:anchorId="7A8CD8C3">
            <v:shape id="_x0000_i1026" type="#_x0000_t75" style="width:453pt;height:454.8pt" o:ole="">
              <v:imagedata r:id="rId24" o:title=""/>
            </v:shape>
            <o:OLEObject Type="Embed" ProgID="Visio.Drawing.15" ShapeID="_x0000_i1026" DrawAspect="Content" ObjectID="_1619894566" r:id="rId25"/>
          </w:object>
        </w:r>
      </w:ins>
    </w:p>
    <w:p w14:paraId="1E420163" w14:textId="77777777" w:rsidR="00533A3E" w:rsidRPr="00EE32D2" w:rsidRDefault="00533A3E" w:rsidP="00EE32D2">
      <w:pPr>
        <w:ind w:firstLine="420"/>
        <w:jc w:val="center"/>
        <w:rPr>
          <w:sz w:val="21"/>
          <w:szCs w:val="21"/>
        </w:rPr>
      </w:pPr>
      <w:r w:rsidRPr="00EE32D2">
        <w:rPr>
          <w:rFonts w:hint="eastAsia"/>
          <w:sz w:val="21"/>
          <w:szCs w:val="21"/>
        </w:rPr>
        <w:t xml:space="preserve">图 </w:t>
      </w:r>
      <w:r w:rsidRPr="00EE32D2">
        <w:rPr>
          <w:sz w:val="21"/>
          <w:szCs w:val="21"/>
        </w:rPr>
        <w:t>3</w:t>
      </w:r>
      <w:r w:rsidRPr="00EE32D2">
        <w:rPr>
          <w:rFonts w:hint="eastAsia"/>
          <w:sz w:val="21"/>
          <w:szCs w:val="21"/>
        </w:rPr>
        <w:t>-</w:t>
      </w:r>
      <w:r w:rsidRPr="00EE32D2">
        <w:rPr>
          <w:sz w:val="21"/>
          <w:szCs w:val="21"/>
        </w:rPr>
        <w:t xml:space="preserve">1 </w:t>
      </w:r>
      <w:r w:rsidRPr="00EE32D2">
        <w:rPr>
          <w:rFonts w:hint="eastAsia"/>
          <w:sz w:val="21"/>
          <w:szCs w:val="21"/>
        </w:rPr>
        <w:t>系统总体流程图</w:t>
      </w:r>
    </w:p>
    <w:p w14:paraId="75FC1B75" w14:textId="11CC9513" w:rsidR="00052AFD" w:rsidRDefault="00533A3E" w:rsidP="008A4A36">
      <w:pPr>
        <w:ind w:firstLine="480"/>
      </w:pPr>
      <w:commentRangeStart w:id="484"/>
      <w:r>
        <w:rPr>
          <w:rFonts w:hint="eastAsia"/>
        </w:rPr>
        <w:t>系统总体流程图</w:t>
      </w:r>
      <w:ins w:id="485" w:author="rjxy" w:date="2019-05-19T20:52:00Z">
        <w:r w:rsidR="00886451">
          <w:rPr>
            <w:rFonts w:hint="eastAsia"/>
          </w:rPr>
          <w:t xml:space="preserve">如图 </w:t>
        </w:r>
        <w:r w:rsidR="00886451">
          <w:t>3</w:t>
        </w:r>
        <w:r w:rsidR="00886451">
          <w:rPr>
            <w:rFonts w:hint="eastAsia"/>
          </w:rPr>
          <w:t>-</w:t>
        </w:r>
        <w:r w:rsidR="00886451">
          <w:t>1</w:t>
        </w:r>
      </w:ins>
      <w:commentRangeEnd w:id="484"/>
      <w:ins w:id="486" w:author="rjxy" w:date="2019-05-19T20:53:00Z">
        <w:r w:rsidR="00886451">
          <w:rPr>
            <w:rStyle w:val="af1"/>
          </w:rPr>
          <w:commentReference w:id="484"/>
        </w:r>
      </w:ins>
      <w:r w:rsidR="00FC0B00">
        <w:rPr>
          <w:rFonts w:hint="eastAsia"/>
        </w:rPr>
        <w:t>，</w:t>
      </w:r>
      <w:r w:rsidR="00F44674">
        <w:rPr>
          <w:rFonts w:hint="eastAsia"/>
        </w:rPr>
        <w:t>用户进入网站，根据自己是</w:t>
      </w:r>
      <w:r w:rsidR="00F44674" w:rsidRPr="0085192E">
        <w:rPr>
          <w:rFonts w:hint="eastAsia"/>
        </w:rPr>
        <w:t>否</w:t>
      </w:r>
      <w:r w:rsidR="00F44674">
        <w:rPr>
          <w:rFonts w:hint="eastAsia"/>
        </w:rPr>
        <w:t>已</w:t>
      </w:r>
      <w:r>
        <w:rPr>
          <w:rFonts w:hint="eastAsia"/>
        </w:rPr>
        <w:t>有账号，来决定自己下一步：注册，或者登录；没有账号则新注册一个，有账号忘记密码则进入忘记密码流程，重置自己的密码，登录之后用户即可正常的使用平台。</w:t>
      </w:r>
    </w:p>
    <w:p w14:paraId="60F61A3C" w14:textId="268B8EC1" w:rsidR="00BA7BC3" w:rsidRDefault="00052AFD" w:rsidP="008A4A36">
      <w:pPr>
        <w:ind w:firstLine="480"/>
      </w:pPr>
      <w:r>
        <w:rPr>
          <w:rFonts w:hint="eastAsia"/>
        </w:rPr>
        <w:t>进入平台用户即查看自己的资料，以及修改，查看自己的收藏题目，查看自己的错题，查看自己的做题统计，查看与自己相关的消息，做练习，以及断点续作。</w:t>
      </w:r>
      <w:r w:rsidR="00092C15">
        <w:rPr>
          <w:rFonts w:hint="eastAsia"/>
        </w:rPr>
        <w:t>断电续作会自动记录上次做题的记录，下次继续学习的时候即可有选择的直接进入练习阶段；</w:t>
      </w:r>
      <w:r>
        <w:rPr>
          <w:rFonts w:hint="eastAsia"/>
        </w:rPr>
        <w:t>练习阶段：可以选择三种方式，错题练习，专项练习，随机练习，系统会自动出题，用户</w:t>
      </w:r>
      <w:r w:rsidR="00092C15">
        <w:rPr>
          <w:rFonts w:hint="eastAsia"/>
        </w:rPr>
        <w:t>做完题目之后，能够评论题目，以及与各个用户讨论题目，并且查看自己的错题，</w:t>
      </w:r>
      <w:r w:rsidR="00C46F12">
        <w:rPr>
          <w:rFonts w:hint="eastAsia"/>
        </w:rPr>
        <w:t>解析。同时觉得题目的知识点是自己需要的时候，可以收藏起来，留着以后在看</w:t>
      </w:r>
      <w:r w:rsidR="00F9789F">
        <w:rPr>
          <w:rFonts w:hint="eastAsia"/>
        </w:rPr>
        <w:t>。</w:t>
      </w:r>
    </w:p>
    <w:p w14:paraId="52F0477F" w14:textId="3373743C" w:rsidR="00D46407" w:rsidRDefault="00D46407" w:rsidP="00401159">
      <w:pPr>
        <w:ind w:firstLine="480"/>
        <w:jc w:val="center"/>
      </w:pPr>
      <w:r>
        <w:object w:dxaOrig="12106" w:dyaOrig="10680" w14:anchorId="223E4B74">
          <v:shape id="_x0000_i1027" type="#_x0000_t75" style="width:453pt;height:400.2pt" o:ole="">
            <v:imagedata r:id="rId26" o:title=""/>
          </v:shape>
          <o:OLEObject Type="Embed" ProgID="Visio.Drawing.15" ShapeID="_x0000_i1027" DrawAspect="Content" ObjectID="_1619894567" r:id="rId27"/>
        </w:object>
      </w:r>
    </w:p>
    <w:p w14:paraId="6F3EF57D" w14:textId="086587D0" w:rsidR="001F4BF4" w:rsidRPr="00EE32D2" w:rsidRDefault="001F4BF4" w:rsidP="00EE32D2">
      <w:pPr>
        <w:ind w:firstLine="420"/>
        <w:jc w:val="center"/>
        <w:rPr>
          <w:sz w:val="21"/>
          <w:szCs w:val="21"/>
        </w:rPr>
      </w:pPr>
      <w:r w:rsidRPr="00EE32D2">
        <w:rPr>
          <w:rFonts w:hint="eastAsia"/>
          <w:sz w:val="21"/>
          <w:szCs w:val="21"/>
        </w:rPr>
        <w:t xml:space="preserve">图 </w:t>
      </w:r>
      <w:r w:rsidRPr="00EE32D2">
        <w:rPr>
          <w:sz w:val="21"/>
          <w:szCs w:val="21"/>
        </w:rPr>
        <w:t>3</w:t>
      </w:r>
      <w:r w:rsidRPr="00EE32D2">
        <w:rPr>
          <w:rFonts w:hint="eastAsia"/>
          <w:sz w:val="21"/>
          <w:szCs w:val="21"/>
        </w:rPr>
        <w:t>-</w:t>
      </w:r>
      <w:r w:rsidR="00D046AE" w:rsidRPr="00EE32D2">
        <w:rPr>
          <w:sz w:val="21"/>
          <w:szCs w:val="21"/>
        </w:rPr>
        <w:t>2</w:t>
      </w:r>
      <w:r w:rsidRPr="00EE32D2">
        <w:rPr>
          <w:sz w:val="21"/>
          <w:szCs w:val="21"/>
        </w:rPr>
        <w:t xml:space="preserve"> </w:t>
      </w:r>
      <w:r w:rsidRPr="00EE32D2">
        <w:rPr>
          <w:rFonts w:hint="eastAsia"/>
          <w:sz w:val="21"/>
          <w:szCs w:val="21"/>
        </w:rPr>
        <w:t>登录注册忘记密码流程图</w:t>
      </w:r>
    </w:p>
    <w:p w14:paraId="1BAC1FBC" w14:textId="0F3A5B1D" w:rsidR="00533A3E" w:rsidRDefault="00CB4E81" w:rsidP="000A7FF6">
      <w:pPr>
        <w:ind w:firstLine="480"/>
      </w:pPr>
      <w:commentRangeStart w:id="487"/>
      <w:r>
        <w:rPr>
          <w:rFonts w:hint="eastAsia"/>
        </w:rPr>
        <w:t>登录</w:t>
      </w:r>
      <w:ins w:id="488" w:author="科 雷" w:date="2019-05-20T16:35:00Z">
        <w:r w:rsidR="002A3DA3">
          <w:rPr>
            <w:rFonts w:hint="eastAsia"/>
          </w:rPr>
          <w:t>注册</w:t>
        </w:r>
      </w:ins>
      <w:r>
        <w:rPr>
          <w:rFonts w:hint="eastAsia"/>
        </w:rPr>
        <w:t xml:space="preserve">流程图如图 </w:t>
      </w:r>
      <w:r>
        <w:t>3</w:t>
      </w:r>
      <w:r>
        <w:rPr>
          <w:rFonts w:hint="eastAsia"/>
        </w:rPr>
        <w:t>-</w:t>
      </w:r>
      <w:r>
        <w:t>2</w:t>
      </w:r>
      <w:ins w:id="489" w:author="科 雷" w:date="2019-05-20T16:39:00Z">
        <w:r w:rsidR="00165564">
          <w:t xml:space="preserve"> </w:t>
        </w:r>
      </w:ins>
      <w:ins w:id="490" w:author="科 雷" w:date="2019-05-20T16:40:00Z">
        <w:r w:rsidR="0003190A">
          <w:rPr>
            <w:rFonts w:hint="eastAsia"/>
          </w:rPr>
          <w:t>所示</w:t>
        </w:r>
      </w:ins>
      <w:del w:id="491" w:author="科 雷" w:date="2019-05-20T16:35:00Z">
        <w:r w:rsidDel="002A3DA3">
          <w:delText xml:space="preserve"> </w:delText>
        </w:r>
        <w:r w:rsidDel="002A3DA3">
          <w:rPr>
            <w:rFonts w:hint="eastAsia"/>
          </w:rPr>
          <w:delText>登录忘记密码流程图</w:delText>
        </w:r>
      </w:del>
      <w:r>
        <w:rPr>
          <w:rFonts w:hint="eastAsia"/>
        </w:rPr>
        <w:t>，</w:t>
      </w:r>
      <w:commentRangeEnd w:id="487"/>
      <w:r w:rsidR="00886451">
        <w:rPr>
          <w:rStyle w:val="af1"/>
        </w:rPr>
        <w:commentReference w:id="487"/>
      </w:r>
      <w:r w:rsidR="007A4EA7">
        <w:rPr>
          <w:rFonts w:hint="eastAsia"/>
        </w:rPr>
        <w:t>用户第一次使用系统时，需要进行邮箱以及手机号的验证保证信息唯一且方便以后修改密码，同时能够只能够在登录之后才能使用系统，系统会根据用户来记录做题统计，以及错题统计等信息，所以用户使用系统时必须</w:t>
      </w:r>
      <w:r w:rsidR="00305E5F">
        <w:rPr>
          <w:rFonts w:hint="eastAsia"/>
        </w:rPr>
        <w:t>要登陆系统，否则</w:t>
      </w:r>
      <w:del w:id="492" w:author="rjxy" w:date="2019-05-19T20:55:00Z">
        <w:r w:rsidR="00305E5F" w:rsidDel="00886451">
          <w:rPr>
            <w:rFonts w:hint="eastAsia"/>
          </w:rPr>
          <w:delText>则</w:delText>
        </w:r>
      </w:del>
      <w:r w:rsidR="00305E5F">
        <w:rPr>
          <w:rFonts w:hint="eastAsia"/>
        </w:rPr>
        <w:t>不能使用系统。</w:t>
      </w:r>
    </w:p>
    <w:p w14:paraId="090F4306" w14:textId="50927CFA" w:rsidR="00510FA4" w:rsidRDefault="004B0B0C" w:rsidP="007340E3">
      <w:pPr>
        <w:ind w:firstLine="480"/>
        <w:jc w:val="center"/>
      </w:pPr>
      <w:r>
        <w:object w:dxaOrig="5716" w:dyaOrig="9120" w14:anchorId="617B4E68">
          <v:shape id="_x0000_i1028" type="#_x0000_t75" style="width:285pt;height:454.8pt" o:ole="">
            <v:imagedata r:id="rId28" o:title=""/>
          </v:shape>
          <o:OLEObject Type="Embed" ProgID="Visio.Drawing.15" ShapeID="_x0000_i1028" DrawAspect="Content" ObjectID="_1619894568" r:id="rId29"/>
        </w:object>
      </w:r>
    </w:p>
    <w:p w14:paraId="3D05646A" w14:textId="1735F972" w:rsidR="007340E3" w:rsidRPr="00EE32D2" w:rsidRDefault="007340E3" w:rsidP="00EE32D2">
      <w:pPr>
        <w:ind w:firstLine="420"/>
        <w:jc w:val="center"/>
        <w:rPr>
          <w:sz w:val="21"/>
          <w:szCs w:val="21"/>
        </w:rPr>
      </w:pPr>
      <w:r w:rsidRPr="00EE32D2">
        <w:rPr>
          <w:rFonts w:hint="eastAsia"/>
          <w:sz w:val="21"/>
          <w:szCs w:val="21"/>
        </w:rPr>
        <w:t xml:space="preserve">图 </w:t>
      </w:r>
      <w:r w:rsidRPr="00EE32D2">
        <w:rPr>
          <w:sz w:val="21"/>
          <w:szCs w:val="21"/>
        </w:rPr>
        <w:t xml:space="preserve">3-3 </w:t>
      </w:r>
      <w:r w:rsidRPr="00EE32D2">
        <w:rPr>
          <w:rFonts w:hint="eastAsia"/>
          <w:sz w:val="21"/>
          <w:szCs w:val="21"/>
        </w:rPr>
        <w:t>用户修改个人资料</w:t>
      </w:r>
    </w:p>
    <w:p w14:paraId="0CAF37AD" w14:textId="726DF3F5" w:rsidR="00A41C48" w:rsidRDefault="00072CE7" w:rsidP="000A7FF6">
      <w:pPr>
        <w:ind w:firstLine="480"/>
      </w:pPr>
      <w:ins w:id="493" w:author="科 雷" w:date="2019-05-20T16:36:00Z">
        <w:r>
          <w:rPr>
            <w:rFonts w:hint="eastAsia"/>
          </w:rPr>
          <w:t>用户修改个人资料流程图</w:t>
        </w:r>
      </w:ins>
      <w:r w:rsidR="00A41C48">
        <w:rPr>
          <w:rFonts w:hint="eastAsia"/>
        </w:rPr>
        <w:t xml:space="preserve">如图 </w:t>
      </w:r>
      <w:r w:rsidR="00A41C48">
        <w:t>3</w:t>
      </w:r>
      <w:r w:rsidR="00A41C48">
        <w:rPr>
          <w:rFonts w:hint="eastAsia"/>
        </w:rPr>
        <w:t>-</w:t>
      </w:r>
      <w:r w:rsidR="00A41C48">
        <w:t>3</w:t>
      </w:r>
      <w:ins w:id="494" w:author="科 雷" w:date="2019-05-20T16:39:00Z">
        <w:r w:rsidR="00235F92">
          <w:t xml:space="preserve"> </w:t>
        </w:r>
        <w:r w:rsidR="00235F92">
          <w:rPr>
            <w:rFonts w:hint="eastAsia"/>
          </w:rPr>
          <w:t>所示</w:t>
        </w:r>
      </w:ins>
      <w:del w:id="495" w:author="科 雷" w:date="2019-05-20T16:36:00Z">
        <w:r w:rsidR="00A41C48" w:rsidDel="00072CE7">
          <w:delText xml:space="preserve"> </w:delText>
        </w:r>
        <w:r w:rsidR="00A41C48" w:rsidDel="00072CE7">
          <w:rPr>
            <w:rFonts w:hint="eastAsia"/>
          </w:rPr>
          <w:delText>用户修改个人</w:delText>
        </w:r>
        <w:r w:rsidR="00A305D8" w:rsidDel="00072CE7">
          <w:rPr>
            <w:rFonts w:hint="eastAsia"/>
          </w:rPr>
          <w:delText>资料</w:delText>
        </w:r>
      </w:del>
      <w:ins w:id="496" w:author="科 雷" w:date="2019-05-20T16:39:00Z">
        <w:r w:rsidR="004560A9">
          <w:rPr>
            <w:rFonts w:hint="eastAsia"/>
          </w:rPr>
          <w:t>，</w:t>
        </w:r>
      </w:ins>
      <w:del w:id="497" w:author="科 雷" w:date="2019-05-20T16:39:00Z">
        <w:r w:rsidR="002C4630" w:rsidDel="004560A9">
          <w:rPr>
            <w:rFonts w:hint="eastAsia"/>
          </w:rPr>
          <w:delText>；</w:delText>
        </w:r>
      </w:del>
      <w:r w:rsidR="002C4630">
        <w:rPr>
          <w:rFonts w:hint="eastAsia"/>
        </w:rPr>
        <w:t>用户在登录之后，系统会提供一个默认头像，需要用户自己修改用户头像，同时能够修改一些自己的信息，住址、电话号码、</w:t>
      </w:r>
      <w:r w:rsidR="00E54C8F">
        <w:rPr>
          <w:rFonts w:hint="eastAsia"/>
        </w:rPr>
        <w:t>邮箱，同时会经过验证才能修改。</w:t>
      </w:r>
    </w:p>
    <w:p w14:paraId="3E6D362C" w14:textId="66693569" w:rsidR="00930BD4" w:rsidRDefault="0034057A" w:rsidP="00930BD4">
      <w:pPr>
        <w:ind w:firstLine="480"/>
        <w:jc w:val="center"/>
        <w:rPr>
          <w:ins w:id="498" w:author="科 雷" w:date="2019-05-20T16:37:00Z"/>
        </w:rPr>
      </w:pPr>
      <w:del w:id="499" w:author="科 雷" w:date="2019-05-20T16:38:00Z">
        <w:r w:rsidDel="00054A95">
          <w:object w:dxaOrig="8581" w:dyaOrig="16921" w14:anchorId="7CB8A8D2">
            <v:shape id="_x0000_i1029" type="#_x0000_t75" style="width:354.6pt;height:633pt" o:ole="">
              <v:imagedata r:id="rId30" o:title=""/>
            </v:shape>
            <o:OLEObject Type="Embed" ProgID="Visio.Drawing.15" ShapeID="_x0000_i1029" DrawAspect="Content" ObjectID="_1619894569" r:id="rId31"/>
          </w:object>
        </w:r>
      </w:del>
    </w:p>
    <w:p w14:paraId="448A8561" w14:textId="1D853048" w:rsidR="00EB0F57" w:rsidRDefault="00C12AB4" w:rsidP="00930BD4">
      <w:pPr>
        <w:ind w:firstLine="480"/>
        <w:jc w:val="center"/>
      </w:pPr>
      <w:r>
        <w:object w:dxaOrig="8341" w:dyaOrig="16921" w14:anchorId="4E6433ED">
          <v:shape id="_x0000_i1060" type="#_x0000_t75" style="width:345pt;height:699.6pt" o:ole="">
            <v:imagedata r:id="rId32" o:title=""/>
          </v:shape>
          <o:OLEObject Type="Embed" ProgID="Visio.Drawing.15" ShapeID="_x0000_i1060" DrawAspect="Content" ObjectID="_1619894570" r:id="rId33"/>
        </w:object>
      </w:r>
    </w:p>
    <w:p w14:paraId="038F48B8" w14:textId="79FD3650" w:rsidR="00930BD4" w:rsidRPr="00EE32D2" w:rsidRDefault="00930BD4" w:rsidP="00EE32D2">
      <w:pPr>
        <w:ind w:firstLine="420"/>
        <w:jc w:val="center"/>
        <w:rPr>
          <w:sz w:val="21"/>
          <w:szCs w:val="21"/>
        </w:rPr>
      </w:pPr>
      <w:r w:rsidRPr="00EE32D2">
        <w:rPr>
          <w:rFonts w:hint="eastAsia"/>
          <w:sz w:val="21"/>
          <w:szCs w:val="21"/>
        </w:rPr>
        <w:lastRenderedPageBreak/>
        <w:t>图3-</w:t>
      </w:r>
      <w:r w:rsidRPr="00EE32D2">
        <w:rPr>
          <w:sz w:val="21"/>
          <w:szCs w:val="21"/>
        </w:rPr>
        <w:t xml:space="preserve">4 </w:t>
      </w:r>
      <w:r w:rsidRPr="00EE32D2">
        <w:rPr>
          <w:rFonts w:hint="eastAsia"/>
          <w:sz w:val="21"/>
          <w:szCs w:val="21"/>
        </w:rPr>
        <w:t>用户练习</w:t>
      </w:r>
    </w:p>
    <w:p w14:paraId="0219A2E9" w14:textId="5ABFF6A4" w:rsidR="00930BD4" w:rsidRDefault="002A566B" w:rsidP="000A7FF6">
      <w:pPr>
        <w:ind w:firstLine="480"/>
      </w:pPr>
      <w:ins w:id="500" w:author="科 雷" w:date="2019-05-20T16:38:00Z">
        <w:r>
          <w:rPr>
            <w:rFonts w:hint="eastAsia"/>
          </w:rPr>
          <w:t>用户练习流程图</w:t>
        </w:r>
      </w:ins>
      <w:r w:rsidR="00D81289">
        <w:rPr>
          <w:rFonts w:hint="eastAsia"/>
        </w:rPr>
        <w:t>如图3-</w:t>
      </w:r>
      <w:r w:rsidR="00D81289">
        <w:t>4</w:t>
      </w:r>
      <w:del w:id="501" w:author="科 雷" w:date="2019-05-20T16:38:00Z">
        <w:r w:rsidR="00D81289" w:rsidDel="002A566B">
          <w:rPr>
            <w:rFonts w:hint="eastAsia"/>
          </w:rPr>
          <w:delText>用户练习</w:delText>
        </w:r>
      </w:del>
      <w:ins w:id="502" w:author="科 雷" w:date="2019-05-20T16:38:00Z">
        <w:r>
          <w:rPr>
            <w:rFonts w:hint="eastAsia"/>
          </w:rPr>
          <w:t>所示，</w:t>
        </w:r>
      </w:ins>
      <w:del w:id="503" w:author="科 雷" w:date="2019-05-20T16:38:00Z">
        <w:r w:rsidR="00D81289" w:rsidDel="002A566B">
          <w:rPr>
            <w:rFonts w:hint="eastAsia"/>
          </w:rPr>
          <w:delText>：</w:delText>
        </w:r>
      </w:del>
      <w:r w:rsidR="00930BD4">
        <w:rPr>
          <w:rFonts w:hint="eastAsia"/>
        </w:rPr>
        <w:t>用户登录系统之后能够</w:t>
      </w:r>
      <w:r w:rsidR="00B05F74">
        <w:rPr>
          <w:rFonts w:hint="eastAsia"/>
        </w:rPr>
        <w:t>选择练习的方式，专项练习：顺序练习某一类题目；随机练习，能够选择多个分类，将根据分类的</w:t>
      </w:r>
      <w:r w:rsidR="00E80095">
        <w:rPr>
          <w:rFonts w:hint="eastAsia"/>
        </w:rPr>
        <w:t>数量随机的输出题目的数量；错题练习：能够随机的练习错题，但是不会更新了正确率；选择好练习的方式，就能选择好题目的类型，java等会自动生成题目，用户在做题时，会记录</w:t>
      </w:r>
      <w:r w:rsidR="00646A6D">
        <w:rPr>
          <w:rFonts w:hint="eastAsia"/>
        </w:rPr>
        <w:t>到缓存中，在用户未做完题目时，能够再次进入系统时能够查询到缓存并提示用户续作，做完练习之后，</w:t>
      </w:r>
      <w:r w:rsidR="00B730BA">
        <w:rPr>
          <w:rFonts w:hint="eastAsia"/>
        </w:rPr>
        <w:t>系统会自动阅卷，返回答案以及解析给用户提醒大致解题逻辑，并且用户做完题目之后能够收藏题目，在之后能够点击收藏的题目继续查看题目知识点；做完题之后还能够对题目进行评论，回复，能够与其他人一起讨论题目的知识点，巩固自己的知识，加深记忆的印象。</w:t>
      </w:r>
    </w:p>
    <w:p w14:paraId="6BB0E676" w14:textId="5494E961" w:rsidR="00B730BA" w:rsidRDefault="00A131D9" w:rsidP="00A131D9">
      <w:pPr>
        <w:ind w:firstLine="480"/>
        <w:jc w:val="center"/>
      </w:pPr>
      <w:del w:id="504" w:author="科 雷" w:date="2019-05-20T16:41:00Z">
        <w:r w:rsidDel="00105A12">
          <w:object w:dxaOrig="10801" w:dyaOrig="9120" w14:anchorId="6360DD14">
            <v:shape id="_x0000_i1031" type="#_x0000_t75" style="width:453pt;height:382.8pt" o:ole="">
              <v:imagedata r:id="rId34" o:title=""/>
            </v:shape>
            <o:OLEObject Type="Embed" ProgID="Visio.Drawing.15" ShapeID="_x0000_i1031" DrawAspect="Content" ObjectID="_1619894571" r:id="rId35"/>
          </w:object>
        </w:r>
      </w:del>
      <w:ins w:id="505" w:author="科 雷" w:date="2019-05-20T16:41:00Z">
        <w:r w:rsidR="00105A12">
          <w:object w:dxaOrig="10825" w:dyaOrig="9133" w14:anchorId="137132BB">
            <v:shape id="_x0000_i1032" type="#_x0000_t75" style="width:453pt;height:382.2pt" o:ole="">
              <v:imagedata r:id="rId36" o:title=""/>
            </v:shape>
            <o:OLEObject Type="Embed" ProgID="Visio.Drawing.15" ShapeID="_x0000_i1032" DrawAspect="Content" ObjectID="_1619894572" r:id="rId37"/>
          </w:object>
        </w:r>
      </w:ins>
    </w:p>
    <w:p w14:paraId="73A33DD8" w14:textId="48840A10" w:rsidR="00A131D9" w:rsidRPr="00EE32D2" w:rsidRDefault="00A131D9" w:rsidP="00EE32D2">
      <w:pPr>
        <w:ind w:firstLine="420"/>
        <w:jc w:val="center"/>
        <w:rPr>
          <w:sz w:val="21"/>
          <w:szCs w:val="21"/>
        </w:rPr>
      </w:pPr>
      <w:r w:rsidRPr="00EE32D2">
        <w:rPr>
          <w:rFonts w:hint="eastAsia"/>
          <w:sz w:val="21"/>
          <w:szCs w:val="21"/>
        </w:rPr>
        <w:t>图3-</w:t>
      </w:r>
      <w:r w:rsidRPr="00EE32D2">
        <w:rPr>
          <w:sz w:val="21"/>
          <w:szCs w:val="21"/>
        </w:rPr>
        <w:t xml:space="preserve">5 </w:t>
      </w:r>
      <w:del w:id="506" w:author="科 雷" w:date="2019-05-20T16:41:00Z">
        <w:r w:rsidRPr="00EE32D2" w:rsidDel="008B19E0">
          <w:rPr>
            <w:rFonts w:hint="eastAsia"/>
            <w:sz w:val="21"/>
            <w:szCs w:val="21"/>
          </w:rPr>
          <w:delText>其他</w:delText>
        </w:r>
      </w:del>
      <w:ins w:id="507" w:author="科 雷" w:date="2019-05-20T16:41:00Z">
        <w:r w:rsidR="008B19E0">
          <w:rPr>
            <w:rFonts w:hint="eastAsia"/>
            <w:sz w:val="21"/>
            <w:szCs w:val="21"/>
          </w:rPr>
          <w:t>辅助</w:t>
        </w:r>
      </w:ins>
      <w:r w:rsidRPr="00EE32D2">
        <w:rPr>
          <w:rFonts w:hint="eastAsia"/>
          <w:sz w:val="21"/>
          <w:szCs w:val="21"/>
        </w:rPr>
        <w:t>功能</w:t>
      </w:r>
      <w:del w:id="508" w:author="科 雷" w:date="2019-05-20T16:41:00Z">
        <w:r w:rsidRPr="00EE32D2" w:rsidDel="006E28EC">
          <w:rPr>
            <w:rFonts w:hint="eastAsia"/>
            <w:sz w:val="21"/>
            <w:szCs w:val="21"/>
          </w:rPr>
          <w:delText>简略流程图</w:delText>
        </w:r>
      </w:del>
    </w:p>
    <w:p w14:paraId="41CE10B9" w14:textId="77014601" w:rsidR="00B730BA" w:rsidRDefault="00A6605D" w:rsidP="000A7FF6">
      <w:pPr>
        <w:ind w:firstLine="480"/>
      </w:pPr>
      <w:r>
        <w:rPr>
          <w:rFonts w:hint="eastAsia"/>
        </w:rPr>
        <w:t>系统还提供了很多小功能，</w:t>
      </w:r>
      <w:ins w:id="509" w:author="科 雷" w:date="2019-05-20T16:42:00Z">
        <w:r w:rsidR="00E924FB">
          <w:rPr>
            <w:rFonts w:hint="eastAsia"/>
          </w:rPr>
          <w:t>辅助功能流程图</w:t>
        </w:r>
      </w:ins>
      <w:r w:rsidR="00E57525">
        <w:rPr>
          <w:rFonts w:hint="eastAsia"/>
        </w:rPr>
        <w:t xml:space="preserve">如图 </w:t>
      </w:r>
      <w:r w:rsidR="00E57525">
        <w:t>3</w:t>
      </w:r>
      <w:r w:rsidR="00E57525">
        <w:rPr>
          <w:rFonts w:hint="eastAsia"/>
        </w:rPr>
        <w:t>-</w:t>
      </w:r>
      <w:r w:rsidR="00E57525">
        <w:t xml:space="preserve">5 </w:t>
      </w:r>
      <w:del w:id="510" w:author="科 雷" w:date="2019-05-20T16:42:00Z">
        <w:r w:rsidR="00E57525" w:rsidDel="00E924FB">
          <w:rPr>
            <w:rFonts w:hint="eastAsia"/>
          </w:rPr>
          <w:delText>其他功能简略</w:delText>
        </w:r>
        <w:r w:rsidR="00676B9A" w:rsidDel="00E924FB">
          <w:rPr>
            <w:rFonts w:hint="eastAsia"/>
          </w:rPr>
          <w:delText>流程</w:delText>
        </w:r>
        <w:r w:rsidR="00E57525" w:rsidDel="00E924FB">
          <w:rPr>
            <w:rFonts w:hint="eastAsia"/>
          </w:rPr>
          <w:delText>图</w:delText>
        </w:r>
      </w:del>
      <w:ins w:id="511" w:author="科 雷" w:date="2019-05-20T16:42:00Z">
        <w:r w:rsidR="00E924FB">
          <w:rPr>
            <w:rFonts w:hint="eastAsia"/>
          </w:rPr>
          <w:t>，</w:t>
        </w:r>
      </w:ins>
      <w:del w:id="512" w:author="科 雷" w:date="2019-05-20T16:42:00Z">
        <w:r w:rsidR="00E57525" w:rsidDel="00E924FB">
          <w:rPr>
            <w:rFonts w:hint="eastAsia"/>
          </w:rPr>
          <w:delText xml:space="preserve"> </w:delText>
        </w:r>
      </w:del>
      <w:r>
        <w:rPr>
          <w:rFonts w:hint="eastAsia"/>
        </w:rPr>
        <w:t>能够查看自己的错题，能够查看自己收藏的题目，同时也能够查看自己的做题统计，了解自己的不足</w:t>
      </w:r>
      <w:r w:rsidR="00E57525">
        <w:rPr>
          <w:rFonts w:hint="eastAsia"/>
        </w:rPr>
        <w:t>。</w:t>
      </w:r>
    </w:p>
    <w:p w14:paraId="4E781B25" w14:textId="476162FD" w:rsidR="000317F0" w:rsidRDefault="000317F0" w:rsidP="00490466">
      <w:pPr>
        <w:spacing w:beforeLines="50" w:before="163" w:afterLines="50" w:after="163" w:line="276" w:lineRule="auto"/>
        <w:ind w:firstLineChars="0" w:firstLine="0"/>
        <w:jc w:val="left"/>
        <w:outlineLvl w:val="1"/>
        <w:rPr>
          <w:rFonts w:ascii="黑体" w:eastAsia="黑体"/>
          <w:sz w:val="30"/>
          <w:szCs w:val="30"/>
        </w:rPr>
      </w:pPr>
      <w:bookmarkStart w:id="513" w:name="_Toc450058550"/>
      <w:bookmarkStart w:id="514" w:name="_Toc9265711"/>
      <w:r>
        <w:rPr>
          <w:rFonts w:ascii="黑体" w:eastAsia="黑体" w:hint="eastAsia"/>
          <w:sz w:val="30"/>
          <w:szCs w:val="30"/>
        </w:rPr>
        <w:t>3.3 系统角色定义</w:t>
      </w:r>
      <w:bookmarkEnd w:id="513"/>
      <w:bookmarkEnd w:id="514"/>
    </w:p>
    <w:p w14:paraId="54FD6895" w14:textId="72727036" w:rsidR="00FA2F74" w:rsidRPr="0027542D" w:rsidRDefault="009C2E63" w:rsidP="00490466">
      <w:pPr>
        <w:spacing w:line="276" w:lineRule="auto"/>
        <w:ind w:firstLineChars="0" w:firstLine="0"/>
        <w:jc w:val="left"/>
        <w:outlineLvl w:val="2"/>
        <w:rPr>
          <w:rFonts w:ascii="黑体" w:eastAsia="黑体"/>
          <w:bCs/>
        </w:rPr>
      </w:pPr>
      <w:r w:rsidRPr="0027542D">
        <w:rPr>
          <w:rFonts w:ascii="黑体" w:eastAsia="黑体"/>
          <w:bCs/>
        </w:rPr>
        <w:t>3.</w:t>
      </w:r>
      <w:r w:rsidRPr="0027542D">
        <w:rPr>
          <w:rFonts w:ascii="黑体" w:eastAsia="黑体" w:hint="eastAsia"/>
          <w:bCs/>
        </w:rPr>
        <w:t>3</w:t>
      </w:r>
      <w:r w:rsidRPr="0027542D">
        <w:rPr>
          <w:rFonts w:ascii="黑体" w:eastAsia="黑体"/>
          <w:bCs/>
        </w:rPr>
        <w:t>.</w:t>
      </w:r>
      <w:r w:rsidRPr="0027542D">
        <w:rPr>
          <w:rFonts w:ascii="黑体" w:eastAsia="黑体" w:hint="eastAsia"/>
          <w:bCs/>
        </w:rPr>
        <w:t>1</w:t>
      </w:r>
      <w:r w:rsidR="00336962" w:rsidRPr="0027542D">
        <w:rPr>
          <w:rFonts w:ascii="黑体" w:eastAsia="黑体" w:hint="eastAsia"/>
          <w:bCs/>
        </w:rPr>
        <w:t>用户</w:t>
      </w:r>
    </w:p>
    <w:p w14:paraId="2B47CCB1" w14:textId="2B4002BE" w:rsidR="00336962" w:rsidRDefault="0098035C" w:rsidP="000A7FF6">
      <w:pPr>
        <w:ind w:firstLine="480"/>
      </w:pPr>
      <w:r>
        <w:rPr>
          <w:rFonts w:hint="eastAsia"/>
        </w:rPr>
        <w:t>所有注册过系统的用户即为系统的使用用户，</w:t>
      </w:r>
      <w:r w:rsidR="002A224D">
        <w:rPr>
          <w:rFonts w:hint="eastAsia"/>
        </w:rPr>
        <w:t>并且用户注册时，需要进行邮箱验证，并且在之后修改密码等需要使用邮箱进行验证。用户进入系统时，默认显示首页，能够选择的查看自己收藏的题目、查看和自己相关的消息评论、查看自己的做题统计记录、选择做题的类型、个数、题目的类型、并且修改自己的个人信息，浏览自己的信息</w:t>
      </w:r>
      <w:r w:rsidR="00FD6185">
        <w:rPr>
          <w:rFonts w:hint="eastAsia"/>
        </w:rPr>
        <w:t>。</w:t>
      </w:r>
    </w:p>
    <w:p w14:paraId="0D65DE2E" w14:textId="5536F4E2" w:rsidR="005D1CBF" w:rsidRPr="0027542D" w:rsidRDefault="005D1CBF" w:rsidP="00490466">
      <w:pPr>
        <w:spacing w:line="276" w:lineRule="auto"/>
        <w:ind w:firstLineChars="0" w:firstLine="0"/>
        <w:jc w:val="left"/>
        <w:outlineLvl w:val="2"/>
        <w:rPr>
          <w:rFonts w:ascii="黑体" w:eastAsia="黑体"/>
          <w:bCs/>
        </w:rPr>
      </w:pPr>
      <w:r w:rsidRPr="0027542D">
        <w:rPr>
          <w:rFonts w:ascii="黑体" w:eastAsia="黑体" w:hint="eastAsia"/>
          <w:bCs/>
        </w:rPr>
        <w:t>3</w:t>
      </w:r>
      <w:r w:rsidRPr="0027542D">
        <w:rPr>
          <w:rFonts w:ascii="黑体" w:eastAsia="黑体"/>
          <w:bCs/>
        </w:rPr>
        <w:t xml:space="preserve">.3.2 </w:t>
      </w:r>
      <w:r w:rsidRPr="0027542D">
        <w:rPr>
          <w:rFonts w:ascii="黑体" w:eastAsia="黑体" w:hint="eastAsia"/>
          <w:bCs/>
        </w:rPr>
        <w:t>用例描述</w:t>
      </w:r>
    </w:p>
    <w:p w14:paraId="1A073373" w14:textId="19400B08" w:rsidR="00B5328E" w:rsidRDefault="003B4FDD" w:rsidP="000A7FF6">
      <w:pPr>
        <w:ind w:firstLine="480"/>
      </w:pPr>
      <w:r>
        <w:rPr>
          <w:rFonts w:hint="eastAsia"/>
        </w:rPr>
        <w:t>如图3-</w:t>
      </w:r>
      <w:r>
        <w:t>6</w:t>
      </w:r>
      <w:r>
        <w:rPr>
          <w:rFonts w:hint="eastAsia"/>
        </w:rPr>
        <w:t>用户登录注册用列图</w:t>
      </w:r>
      <w:r w:rsidR="00CE1B75">
        <w:rPr>
          <w:rFonts w:hint="eastAsia"/>
        </w:rPr>
        <w:t>，用户在第一次使用系统时需要进行注册，注册成功后即可登录进入系统；忘记密码时能够通过系统邮箱验证进行密码修改</w:t>
      </w:r>
      <w:r w:rsidR="00D62421">
        <w:rPr>
          <w:rFonts w:hint="eastAsia"/>
        </w:rPr>
        <w:t>，详细用例描述如下表3-</w:t>
      </w:r>
      <w:r w:rsidR="00D62421">
        <w:t xml:space="preserve">1 </w:t>
      </w:r>
      <w:r w:rsidR="00D62421">
        <w:rPr>
          <w:rFonts w:hint="eastAsia"/>
        </w:rPr>
        <w:t>表3-</w:t>
      </w:r>
      <w:r w:rsidR="00D62421">
        <w:t xml:space="preserve">2 </w:t>
      </w:r>
      <w:r w:rsidR="00D62421">
        <w:rPr>
          <w:rFonts w:hint="eastAsia"/>
        </w:rPr>
        <w:t>表</w:t>
      </w:r>
      <w:r w:rsidR="00D62421">
        <w:t>3</w:t>
      </w:r>
      <w:r w:rsidR="00D62421">
        <w:rPr>
          <w:rFonts w:hint="eastAsia"/>
        </w:rPr>
        <w:t>-</w:t>
      </w:r>
      <w:r w:rsidR="00D62421">
        <w:t>3</w:t>
      </w:r>
    </w:p>
    <w:p w14:paraId="5F7617F5" w14:textId="0846C4BD" w:rsidR="00B5328E" w:rsidRDefault="00B5328E" w:rsidP="00B5328E">
      <w:pPr>
        <w:ind w:firstLine="480"/>
        <w:jc w:val="center"/>
      </w:pPr>
      <w:r>
        <w:object w:dxaOrig="14130" w:dyaOrig="5610" w14:anchorId="241D0015">
          <v:shape id="_x0000_i1033" type="#_x0000_t75" style="width:453pt;height:180.6pt" o:ole="">
            <v:imagedata r:id="rId38" o:title=""/>
          </v:shape>
          <o:OLEObject Type="Embed" ProgID="Visio.Drawing.15" ShapeID="_x0000_i1033" DrawAspect="Content" ObjectID="_1619894573" r:id="rId39"/>
        </w:object>
      </w:r>
    </w:p>
    <w:p w14:paraId="1DF6478D" w14:textId="1A64930C" w:rsidR="00170914" w:rsidRPr="00EE32D2" w:rsidRDefault="00170914" w:rsidP="00EE32D2">
      <w:pPr>
        <w:ind w:firstLine="420"/>
        <w:jc w:val="center"/>
        <w:rPr>
          <w:sz w:val="21"/>
          <w:szCs w:val="21"/>
        </w:rPr>
      </w:pPr>
      <w:r w:rsidRPr="00EE32D2">
        <w:rPr>
          <w:rFonts w:hint="eastAsia"/>
          <w:sz w:val="21"/>
          <w:szCs w:val="21"/>
        </w:rPr>
        <w:t>图3-</w:t>
      </w:r>
      <w:r w:rsidR="00340D62" w:rsidRPr="00EE32D2">
        <w:rPr>
          <w:sz w:val="21"/>
          <w:szCs w:val="21"/>
        </w:rPr>
        <w:t>6</w:t>
      </w:r>
      <w:r w:rsidRPr="00EE32D2">
        <w:rPr>
          <w:rFonts w:hint="eastAsia"/>
          <w:sz w:val="21"/>
          <w:szCs w:val="21"/>
        </w:rPr>
        <w:t>用户登录注册</w:t>
      </w:r>
    </w:p>
    <w:p w14:paraId="1F69EA95" w14:textId="2357B53D" w:rsidR="000A42D8" w:rsidRDefault="000A42D8" w:rsidP="000A42D8">
      <w:pPr>
        <w:ind w:firstLine="480"/>
      </w:pPr>
      <w:r>
        <w:tab/>
      </w:r>
      <w:r>
        <w:rPr>
          <w:rFonts w:hint="eastAsia"/>
        </w:rPr>
        <w:t>用户注册用例描述如表3-</w:t>
      </w:r>
      <w:r w:rsidR="009009D5">
        <w:rPr>
          <w:rFonts w:hint="eastAsia"/>
        </w:rPr>
        <w:t>7</w:t>
      </w:r>
      <w:ins w:id="515" w:author="rjxy" w:date="2019-05-19T20:55:00Z">
        <w:r w:rsidR="00886451">
          <w:rPr>
            <w:rFonts w:hint="eastAsia"/>
          </w:rPr>
          <w:t>：</w:t>
        </w:r>
      </w:ins>
    </w:p>
    <w:p w14:paraId="4E9C6BCC" w14:textId="27429954" w:rsidR="00B5328E" w:rsidRPr="00EE32D2" w:rsidRDefault="00DA70D4" w:rsidP="00EE32D2">
      <w:pPr>
        <w:ind w:firstLine="420"/>
        <w:jc w:val="center"/>
        <w:rPr>
          <w:sz w:val="21"/>
          <w:szCs w:val="21"/>
        </w:rPr>
      </w:pPr>
      <w:r w:rsidRPr="00EE32D2">
        <w:rPr>
          <w:rFonts w:hint="eastAsia"/>
          <w:sz w:val="21"/>
          <w:szCs w:val="21"/>
        </w:rPr>
        <w:t>表3-</w:t>
      </w:r>
      <w:r w:rsidR="009009D5" w:rsidRPr="00EE32D2">
        <w:rPr>
          <w:sz w:val="21"/>
          <w:szCs w:val="21"/>
        </w:rPr>
        <w:t>7</w:t>
      </w:r>
      <w:r w:rsidRPr="00EE32D2">
        <w:rPr>
          <w:rFonts w:hint="eastAsia"/>
          <w:sz w:val="21"/>
          <w:szCs w:val="21"/>
        </w:rPr>
        <w:t>注册用例描述</w:t>
      </w:r>
    </w:p>
    <w:tbl>
      <w:tblPr>
        <w:tblStyle w:val="ae"/>
        <w:tblW w:w="0" w:type="auto"/>
        <w:jc w:val="center"/>
        <w:tblLook w:val="04A0" w:firstRow="1" w:lastRow="0" w:firstColumn="1" w:lastColumn="0" w:noHBand="0" w:noVBand="1"/>
        <w:tblPrChange w:id="516" w:author="科 雷" w:date="2019-05-20T21:30:00Z">
          <w:tblPr>
            <w:tblStyle w:val="ae"/>
            <w:tblW w:w="0" w:type="auto"/>
            <w:jc w:val="center"/>
            <w:tblLook w:val="04A0" w:firstRow="1" w:lastRow="0" w:firstColumn="1" w:lastColumn="0" w:noHBand="0" w:noVBand="1"/>
          </w:tblPr>
        </w:tblPrChange>
      </w:tblPr>
      <w:tblGrid>
        <w:gridCol w:w="1242"/>
        <w:gridCol w:w="2831"/>
        <w:gridCol w:w="1280"/>
        <w:gridCol w:w="3119"/>
        <w:tblGridChange w:id="517">
          <w:tblGrid>
            <w:gridCol w:w="1242"/>
            <w:gridCol w:w="2831"/>
            <w:gridCol w:w="1280"/>
            <w:gridCol w:w="3119"/>
          </w:tblGrid>
        </w:tblGridChange>
      </w:tblGrid>
      <w:tr w:rsidR="00DA70D4" w14:paraId="35C6FD70" w14:textId="77777777" w:rsidTr="00A64D52">
        <w:trPr>
          <w:trHeight w:val="377"/>
          <w:jc w:val="center"/>
          <w:trPrChange w:id="518" w:author="科 雷" w:date="2019-05-20T21:30:00Z">
            <w:trPr>
              <w:trHeight w:val="377"/>
              <w:jc w:val="center"/>
            </w:trPr>
          </w:trPrChange>
        </w:trPr>
        <w:tc>
          <w:tcPr>
            <w:tcW w:w="1242" w:type="dxa"/>
            <w:tcBorders>
              <w:left w:val="nil"/>
              <w:bottom w:val="single" w:sz="4" w:space="0" w:color="auto"/>
              <w:right w:val="nil"/>
            </w:tcBorders>
            <w:shd w:val="clear" w:color="auto" w:fill="auto"/>
            <w:vAlign w:val="center"/>
            <w:tcPrChange w:id="519" w:author="科 雷" w:date="2019-05-20T21:30:00Z">
              <w:tcPr>
                <w:tcW w:w="1242" w:type="dxa"/>
                <w:shd w:val="clear" w:color="auto" w:fill="F2F2F2" w:themeFill="background1" w:themeFillShade="F2"/>
                <w:vAlign w:val="center"/>
              </w:tcPr>
            </w:tcPrChange>
          </w:tcPr>
          <w:p w14:paraId="3CDC3840" w14:textId="77777777" w:rsidR="00DA70D4" w:rsidRDefault="00DA70D4">
            <w:pPr>
              <w:ind w:firstLineChars="0" w:firstLine="0"/>
              <w:pPrChange w:id="520" w:author="科 雷" w:date="2019-05-20T16:44:00Z">
                <w:pPr>
                  <w:ind w:firstLine="480"/>
                  <w:jc w:val="center"/>
                </w:pPr>
              </w:pPrChange>
            </w:pPr>
            <w:commentRangeStart w:id="521"/>
            <w:r>
              <w:rPr>
                <w:rFonts w:hint="eastAsia"/>
              </w:rPr>
              <w:t>用例编号</w:t>
            </w:r>
          </w:p>
        </w:tc>
        <w:tc>
          <w:tcPr>
            <w:tcW w:w="2831" w:type="dxa"/>
            <w:tcBorders>
              <w:left w:val="nil"/>
              <w:bottom w:val="single" w:sz="4" w:space="0" w:color="auto"/>
              <w:right w:val="nil"/>
            </w:tcBorders>
            <w:vAlign w:val="center"/>
            <w:tcPrChange w:id="522" w:author="科 雷" w:date="2019-05-20T21:30:00Z">
              <w:tcPr>
                <w:tcW w:w="2831" w:type="dxa"/>
                <w:vAlign w:val="center"/>
              </w:tcPr>
            </w:tcPrChange>
          </w:tcPr>
          <w:p w14:paraId="6766BBE6" w14:textId="743AAC4E" w:rsidR="00DA70D4" w:rsidRDefault="00DA70D4" w:rsidP="00093145">
            <w:pPr>
              <w:ind w:firstLine="480"/>
            </w:pPr>
            <w:r>
              <w:t>001</w:t>
            </w:r>
          </w:p>
        </w:tc>
        <w:tc>
          <w:tcPr>
            <w:tcW w:w="1280" w:type="dxa"/>
            <w:tcBorders>
              <w:left w:val="nil"/>
              <w:bottom w:val="single" w:sz="4" w:space="0" w:color="auto"/>
              <w:right w:val="nil"/>
            </w:tcBorders>
            <w:shd w:val="clear" w:color="auto" w:fill="auto"/>
            <w:vAlign w:val="center"/>
            <w:tcPrChange w:id="523" w:author="科 雷" w:date="2019-05-20T21:30:00Z">
              <w:tcPr>
                <w:tcW w:w="1280" w:type="dxa"/>
                <w:shd w:val="clear" w:color="auto" w:fill="F2F2F2" w:themeFill="background1" w:themeFillShade="F2"/>
                <w:vAlign w:val="center"/>
              </w:tcPr>
            </w:tcPrChange>
          </w:tcPr>
          <w:p w14:paraId="6B435FC9" w14:textId="77777777" w:rsidR="00DA70D4" w:rsidRDefault="00DA70D4">
            <w:pPr>
              <w:ind w:firstLineChars="0" w:firstLine="0"/>
              <w:pPrChange w:id="524" w:author="科 雷" w:date="2019-05-20T16:44:00Z">
                <w:pPr>
                  <w:ind w:firstLine="480"/>
                </w:pPr>
              </w:pPrChange>
            </w:pPr>
            <w:r>
              <w:rPr>
                <w:rFonts w:hint="eastAsia"/>
              </w:rPr>
              <w:t>用例名称</w:t>
            </w:r>
          </w:p>
        </w:tc>
        <w:tc>
          <w:tcPr>
            <w:tcW w:w="3119" w:type="dxa"/>
            <w:tcBorders>
              <w:left w:val="nil"/>
              <w:bottom w:val="single" w:sz="4" w:space="0" w:color="auto"/>
              <w:right w:val="nil"/>
            </w:tcBorders>
            <w:vAlign w:val="center"/>
            <w:tcPrChange w:id="525" w:author="科 雷" w:date="2019-05-20T21:30:00Z">
              <w:tcPr>
                <w:tcW w:w="3119" w:type="dxa"/>
                <w:vAlign w:val="center"/>
              </w:tcPr>
            </w:tcPrChange>
          </w:tcPr>
          <w:p w14:paraId="12BE9E2E" w14:textId="19B4275F" w:rsidR="00DA70D4" w:rsidRPr="00DA70D4" w:rsidRDefault="00DA70D4" w:rsidP="00093145">
            <w:pPr>
              <w:ind w:firstLine="480"/>
              <w:rPr>
                <w:bCs/>
              </w:rPr>
            </w:pPr>
            <w:r>
              <w:rPr>
                <w:rFonts w:hint="eastAsia"/>
                <w:bCs/>
              </w:rPr>
              <w:t>注册</w:t>
            </w:r>
          </w:p>
        </w:tc>
      </w:tr>
      <w:tr w:rsidR="00DA70D4" w14:paraId="69E1EA73" w14:textId="77777777" w:rsidTr="005F6875">
        <w:trPr>
          <w:trHeight w:val="377"/>
          <w:jc w:val="center"/>
          <w:trPrChange w:id="526" w:author="科 雷" w:date="2019-05-20T21:31:00Z">
            <w:trPr>
              <w:trHeight w:val="377"/>
              <w:jc w:val="center"/>
            </w:trPr>
          </w:trPrChange>
        </w:trPr>
        <w:tc>
          <w:tcPr>
            <w:tcW w:w="1242" w:type="dxa"/>
            <w:tcBorders>
              <w:top w:val="single" w:sz="4" w:space="0" w:color="auto"/>
              <w:left w:val="nil"/>
              <w:bottom w:val="nil"/>
              <w:right w:val="nil"/>
            </w:tcBorders>
            <w:shd w:val="clear" w:color="auto" w:fill="auto"/>
            <w:vAlign w:val="center"/>
            <w:tcPrChange w:id="527" w:author="科 雷" w:date="2019-05-20T21:31:00Z">
              <w:tcPr>
                <w:tcW w:w="1242" w:type="dxa"/>
                <w:shd w:val="clear" w:color="auto" w:fill="F2F2F2" w:themeFill="background1" w:themeFillShade="F2"/>
                <w:vAlign w:val="center"/>
              </w:tcPr>
            </w:tcPrChange>
          </w:tcPr>
          <w:p w14:paraId="2DF58A67" w14:textId="77777777" w:rsidR="00DA70D4" w:rsidRDefault="00DA70D4">
            <w:pPr>
              <w:ind w:firstLineChars="0" w:firstLine="0"/>
              <w:pPrChange w:id="528" w:author="科 雷" w:date="2019-05-20T16:44:00Z">
                <w:pPr>
                  <w:ind w:firstLine="480"/>
                  <w:jc w:val="center"/>
                </w:pPr>
              </w:pPrChange>
            </w:pPr>
            <w:r>
              <w:rPr>
                <w:rFonts w:hint="eastAsia"/>
              </w:rPr>
              <w:t>编制人</w:t>
            </w:r>
          </w:p>
        </w:tc>
        <w:tc>
          <w:tcPr>
            <w:tcW w:w="2831" w:type="dxa"/>
            <w:tcBorders>
              <w:top w:val="single" w:sz="4" w:space="0" w:color="auto"/>
              <w:left w:val="nil"/>
              <w:bottom w:val="nil"/>
              <w:right w:val="nil"/>
            </w:tcBorders>
            <w:vAlign w:val="center"/>
            <w:tcPrChange w:id="529" w:author="科 雷" w:date="2019-05-20T21:31:00Z">
              <w:tcPr>
                <w:tcW w:w="2831" w:type="dxa"/>
                <w:vAlign w:val="center"/>
              </w:tcPr>
            </w:tcPrChange>
          </w:tcPr>
          <w:p w14:paraId="3FCB6DA8" w14:textId="0F05C6D7" w:rsidR="00DA70D4" w:rsidRDefault="00CF5711" w:rsidP="00093145">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530" w:author="科 雷" w:date="2019-05-20T21:31:00Z">
              <w:tcPr>
                <w:tcW w:w="1280" w:type="dxa"/>
                <w:shd w:val="clear" w:color="auto" w:fill="F2F2F2" w:themeFill="background1" w:themeFillShade="F2"/>
                <w:vAlign w:val="center"/>
              </w:tcPr>
            </w:tcPrChange>
          </w:tcPr>
          <w:p w14:paraId="7A3A9082" w14:textId="77777777" w:rsidR="00DA70D4" w:rsidRDefault="00DA70D4">
            <w:pPr>
              <w:ind w:firstLineChars="0" w:firstLine="0"/>
              <w:pPrChange w:id="531" w:author="科 雷" w:date="2019-05-20T16:44:00Z">
                <w:pPr>
                  <w:ind w:firstLine="480"/>
                  <w:jc w:val="center"/>
                </w:pPr>
              </w:pPrChange>
            </w:pPr>
            <w:r>
              <w:rPr>
                <w:rFonts w:hint="eastAsia"/>
              </w:rPr>
              <w:t>编制日期</w:t>
            </w:r>
          </w:p>
        </w:tc>
        <w:tc>
          <w:tcPr>
            <w:tcW w:w="3119" w:type="dxa"/>
            <w:tcBorders>
              <w:top w:val="single" w:sz="4" w:space="0" w:color="auto"/>
              <w:left w:val="nil"/>
              <w:bottom w:val="nil"/>
              <w:right w:val="nil"/>
            </w:tcBorders>
            <w:vAlign w:val="center"/>
            <w:tcPrChange w:id="532" w:author="科 雷" w:date="2019-05-20T21:31:00Z">
              <w:tcPr>
                <w:tcW w:w="3119" w:type="dxa"/>
                <w:vAlign w:val="center"/>
              </w:tcPr>
            </w:tcPrChange>
          </w:tcPr>
          <w:p w14:paraId="33C6BA32" w14:textId="3B205FA9" w:rsidR="00DA70D4" w:rsidRDefault="00CF5711" w:rsidP="00093145">
            <w:pPr>
              <w:ind w:firstLine="480"/>
            </w:pPr>
            <w:r>
              <w:t>2019</w:t>
            </w:r>
            <w:r>
              <w:rPr>
                <w:rFonts w:hint="eastAsia"/>
              </w:rPr>
              <w:t>-</w:t>
            </w:r>
            <w:r>
              <w:t>05</w:t>
            </w:r>
            <w:r>
              <w:rPr>
                <w:rFonts w:hint="eastAsia"/>
              </w:rPr>
              <w:t>-</w:t>
            </w:r>
            <w:r>
              <w:t>06</w:t>
            </w:r>
          </w:p>
        </w:tc>
      </w:tr>
      <w:tr w:rsidR="00DA70D4" w14:paraId="650476D6" w14:textId="77777777" w:rsidTr="005F6875">
        <w:trPr>
          <w:trHeight w:val="377"/>
          <w:jc w:val="center"/>
          <w:trPrChange w:id="533"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534" w:author="科 雷" w:date="2019-05-20T21:31:00Z">
              <w:tcPr>
                <w:tcW w:w="1242" w:type="dxa"/>
                <w:shd w:val="clear" w:color="auto" w:fill="F2F2F2" w:themeFill="background1" w:themeFillShade="F2"/>
                <w:vAlign w:val="center"/>
              </w:tcPr>
            </w:tcPrChange>
          </w:tcPr>
          <w:p w14:paraId="1AEC3943" w14:textId="77777777" w:rsidR="00DA70D4" w:rsidRDefault="00DA70D4">
            <w:pPr>
              <w:ind w:firstLineChars="0" w:firstLine="0"/>
              <w:pPrChange w:id="535" w:author="科 雷" w:date="2019-05-20T16:44:00Z">
                <w:pPr>
                  <w:ind w:firstLine="480"/>
                  <w:jc w:val="center"/>
                </w:pPr>
              </w:pPrChange>
            </w:pPr>
            <w:r>
              <w:rPr>
                <w:rFonts w:hint="eastAsia"/>
              </w:rPr>
              <w:t>用例描述</w:t>
            </w:r>
          </w:p>
        </w:tc>
        <w:tc>
          <w:tcPr>
            <w:tcW w:w="7230" w:type="dxa"/>
            <w:gridSpan w:val="3"/>
            <w:tcBorders>
              <w:top w:val="nil"/>
              <w:left w:val="nil"/>
              <w:bottom w:val="nil"/>
              <w:right w:val="nil"/>
            </w:tcBorders>
            <w:vAlign w:val="center"/>
            <w:tcPrChange w:id="536" w:author="科 雷" w:date="2019-05-20T21:31:00Z">
              <w:tcPr>
                <w:tcW w:w="7230" w:type="dxa"/>
                <w:gridSpan w:val="3"/>
                <w:vAlign w:val="center"/>
              </w:tcPr>
            </w:tcPrChange>
          </w:tcPr>
          <w:p w14:paraId="735D8000" w14:textId="6DB011C6" w:rsidR="00DA70D4" w:rsidRDefault="005D1CBF" w:rsidP="00093145">
            <w:pPr>
              <w:ind w:firstLine="480"/>
            </w:pPr>
            <w:r>
              <w:rPr>
                <w:rFonts w:hint="eastAsia"/>
              </w:rPr>
              <w:t>用户输入信息，进行注册</w:t>
            </w:r>
          </w:p>
        </w:tc>
      </w:tr>
      <w:tr w:rsidR="00DA70D4" w14:paraId="2E920734" w14:textId="77777777" w:rsidTr="005F6875">
        <w:trPr>
          <w:trHeight w:val="377"/>
          <w:jc w:val="center"/>
          <w:trPrChange w:id="537"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538" w:author="科 雷" w:date="2019-05-20T21:31:00Z">
              <w:tcPr>
                <w:tcW w:w="1242" w:type="dxa"/>
                <w:shd w:val="clear" w:color="auto" w:fill="F2F2F2" w:themeFill="background1" w:themeFillShade="F2"/>
                <w:vAlign w:val="center"/>
              </w:tcPr>
            </w:tcPrChange>
          </w:tcPr>
          <w:p w14:paraId="774FCCE0" w14:textId="77777777" w:rsidR="00DA70D4" w:rsidRDefault="00DA70D4">
            <w:pPr>
              <w:ind w:firstLineChars="0" w:firstLine="0"/>
              <w:pPrChange w:id="539" w:author="科 雷" w:date="2019-05-20T16:44:00Z">
                <w:pPr>
                  <w:ind w:firstLine="480"/>
                  <w:jc w:val="center"/>
                </w:pPr>
              </w:pPrChange>
            </w:pPr>
            <w:r>
              <w:rPr>
                <w:rFonts w:hint="eastAsia"/>
              </w:rPr>
              <w:t>参与者</w:t>
            </w:r>
          </w:p>
        </w:tc>
        <w:tc>
          <w:tcPr>
            <w:tcW w:w="7230" w:type="dxa"/>
            <w:gridSpan w:val="3"/>
            <w:tcBorders>
              <w:top w:val="nil"/>
              <w:left w:val="nil"/>
              <w:bottom w:val="nil"/>
              <w:right w:val="nil"/>
            </w:tcBorders>
            <w:vAlign w:val="center"/>
            <w:tcPrChange w:id="540" w:author="科 雷" w:date="2019-05-20T21:31:00Z">
              <w:tcPr>
                <w:tcW w:w="7230" w:type="dxa"/>
                <w:gridSpan w:val="3"/>
                <w:vAlign w:val="center"/>
              </w:tcPr>
            </w:tcPrChange>
          </w:tcPr>
          <w:p w14:paraId="4B73A51C" w14:textId="662C27F7" w:rsidR="00DA70D4" w:rsidRDefault="005D1CBF" w:rsidP="00093145">
            <w:pPr>
              <w:ind w:firstLine="480"/>
            </w:pPr>
            <w:r>
              <w:rPr>
                <w:rFonts w:hint="eastAsia"/>
              </w:rPr>
              <w:t>未注册用户</w:t>
            </w:r>
          </w:p>
        </w:tc>
      </w:tr>
      <w:tr w:rsidR="00DA70D4" w:rsidRPr="001B42CC" w14:paraId="3AB5203C" w14:textId="77777777" w:rsidTr="005F6875">
        <w:trPr>
          <w:trHeight w:val="377"/>
          <w:jc w:val="center"/>
          <w:trPrChange w:id="541"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542" w:author="科 雷" w:date="2019-05-20T21:31:00Z">
              <w:tcPr>
                <w:tcW w:w="1242" w:type="dxa"/>
                <w:shd w:val="clear" w:color="auto" w:fill="F2F2F2" w:themeFill="background1" w:themeFillShade="F2"/>
                <w:vAlign w:val="center"/>
              </w:tcPr>
            </w:tcPrChange>
          </w:tcPr>
          <w:p w14:paraId="332B1C2D" w14:textId="77777777" w:rsidR="00DA70D4" w:rsidRDefault="00DA70D4">
            <w:pPr>
              <w:ind w:firstLineChars="0" w:firstLine="0"/>
              <w:pPrChange w:id="543" w:author="科 雷" w:date="2019-05-20T16:44:00Z">
                <w:pPr>
                  <w:ind w:firstLine="480"/>
                  <w:jc w:val="center"/>
                </w:pPr>
              </w:pPrChange>
            </w:pPr>
            <w:r w:rsidRPr="001E5709">
              <w:rPr>
                <w:rFonts w:hint="eastAsia"/>
              </w:rPr>
              <w:t>前置条件</w:t>
            </w:r>
          </w:p>
        </w:tc>
        <w:tc>
          <w:tcPr>
            <w:tcW w:w="7230" w:type="dxa"/>
            <w:gridSpan w:val="3"/>
            <w:tcBorders>
              <w:top w:val="nil"/>
              <w:left w:val="nil"/>
              <w:bottom w:val="nil"/>
              <w:right w:val="nil"/>
            </w:tcBorders>
            <w:vAlign w:val="center"/>
            <w:tcPrChange w:id="544" w:author="科 雷" w:date="2019-05-20T21:31:00Z">
              <w:tcPr>
                <w:tcW w:w="7230" w:type="dxa"/>
                <w:gridSpan w:val="3"/>
                <w:vAlign w:val="center"/>
              </w:tcPr>
            </w:tcPrChange>
          </w:tcPr>
          <w:p w14:paraId="17E4AC5D" w14:textId="6D075628" w:rsidR="00DA70D4" w:rsidRPr="001B42CC" w:rsidRDefault="005D1CBF" w:rsidP="00093145">
            <w:pPr>
              <w:ind w:firstLine="480"/>
            </w:pPr>
            <w:r>
              <w:rPr>
                <w:rFonts w:hint="eastAsia"/>
              </w:rPr>
              <w:t>首次进入系统，没有账号的用户</w:t>
            </w:r>
          </w:p>
        </w:tc>
      </w:tr>
      <w:tr w:rsidR="00DA70D4" w14:paraId="0F3C428C" w14:textId="77777777" w:rsidTr="005F6875">
        <w:trPr>
          <w:trHeight w:val="377"/>
          <w:jc w:val="center"/>
          <w:trPrChange w:id="545"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546" w:author="科 雷" w:date="2019-05-20T21:31:00Z">
              <w:tcPr>
                <w:tcW w:w="1242" w:type="dxa"/>
                <w:shd w:val="clear" w:color="auto" w:fill="F2F2F2" w:themeFill="background1" w:themeFillShade="F2"/>
                <w:vAlign w:val="center"/>
              </w:tcPr>
            </w:tcPrChange>
          </w:tcPr>
          <w:p w14:paraId="51A27D54" w14:textId="77777777" w:rsidR="00DA70D4" w:rsidRDefault="00DA70D4">
            <w:pPr>
              <w:ind w:firstLineChars="0" w:firstLine="0"/>
              <w:pPrChange w:id="547" w:author="科 雷" w:date="2019-05-20T16:44: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vAlign w:val="center"/>
            <w:tcPrChange w:id="548" w:author="科 雷" w:date="2019-05-20T21:31:00Z">
              <w:tcPr>
                <w:tcW w:w="7230" w:type="dxa"/>
                <w:gridSpan w:val="3"/>
                <w:vAlign w:val="center"/>
              </w:tcPr>
            </w:tcPrChange>
          </w:tcPr>
          <w:p w14:paraId="61AEF00E" w14:textId="3F5BDF82" w:rsidR="00DA70D4" w:rsidRDefault="005D1CBF" w:rsidP="00093145">
            <w:pPr>
              <w:ind w:firstLine="480"/>
            </w:pPr>
            <w:r>
              <w:rPr>
                <w:rFonts w:hint="eastAsia"/>
              </w:rPr>
              <w:t>验证信息符合规则，并且验证成功</w:t>
            </w:r>
          </w:p>
        </w:tc>
      </w:tr>
      <w:tr w:rsidR="00DA70D4" w14:paraId="72C647CB" w14:textId="77777777" w:rsidTr="005F6875">
        <w:trPr>
          <w:trHeight w:val="50"/>
          <w:jc w:val="center"/>
          <w:trPrChange w:id="549" w:author="科 雷" w:date="2019-05-20T21:31:00Z">
            <w:trPr>
              <w:trHeight w:val="50"/>
              <w:jc w:val="center"/>
            </w:trPr>
          </w:trPrChange>
        </w:trPr>
        <w:tc>
          <w:tcPr>
            <w:tcW w:w="1242" w:type="dxa"/>
            <w:tcBorders>
              <w:top w:val="nil"/>
              <w:left w:val="nil"/>
              <w:bottom w:val="nil"/>
              <w:right w:val="nil"/>
            </w:tcBorders>
            <w:shd w:val="clear" w:color="auto" w:fill="auto"/>
            <w:vAlign w:val="center"/>
            <w:tcPrChange w:id="550" w:author="科 雷" w:date="2019-05-20T21:31:00Z">
              <w:tcPr>
                <w:tcW w:w="1242" w:type="dxa"/>
                <w:shd w:val="clear" w:color="auto" w:fill="F2F2F2" w:themeFill="background1" w:themeFillShade="F2"/>
                <w:vAlign w:val="center"/>
              </w:tcPr>
            </w:tcPrChange>
          </w:tcPr>
          <w:p w14:paraId="15D1B932" w14:textId="77777777" w:rsidR="00DA70D4" w:rsidRDefault="00DA70D4">
            <w:pPr>
              <w:ind w:firstLineChars="0" w:firstLine="0"/>
              <w:pPrChange w:id="551" w:author="科 雷" w:date="2019-05-20T16:44:00Z">
                <w:pPr>
                  <w:ind w:firstLine="480"/>
                  <w:jc w:val="center"/>
                </w:pPr>
              </w:pPrChange>
            </w:pPr>
            <w:r>
              <w:rPr>
                <w:rFonts w:hint="eastAsia"/>
              </w:rPr>
              <w:t>优先级别</w:t>
            </w:r>
          </w:p>
        </w:tc>
        <w:tc>
          <w:tcPr>
            <w:tcW w:w="7230" w:type="dxa"/>
            <w:gridSpan w:val="3"/>
            <w:tcBorders>
              <w:top w:val="nil"/>
              <w:left w:val="nil"/>
              <w:bottom w:val="nil"/>
              <w:right w:val="nil"/>
            </w:tcBorders>
            <w:vAlign w:val="center"/>
            <w:tcPrChange w:id="552" w:author="科 雷" w:date="2019-05-20T21:31:00Z">
              <w:tcPr>
                <w:tcW w:w="7230" w:type="dxa"/>
                <w:gridSpan w:val="3"/>
                <w:vAlign w:val="center"/>
              </w:tcPr>
            </w:tcPrChange>
          </w:tcPr>
          <w:p w14:paraId="29BA7FD1" w14:textId="783AA955" w:rsidR="00DA70D4" w:rsidRDefault="005D1CBF" w:rsidP="00093145">
            <w:pPr>
              <w:ind w:firstLine="480"/>
            </w:pPr>
            <w:r>
              <w:rPr>
                <w:rFonts w:hint="eastAsia"/>
              </w:rPr>
              <w:t>高</w:t>
            </w:r>
          </w:p>
        </w:tc>
      </w:tr>
      <w:tr w:rsidR="00DA70D4" w14:paraId="4037908B" w14:textId="77777777" w:rsidTr="002C4265">
        <w:trPr>
          <w:trHeight w:val="377"/>
          <w:jc w:val="center"/>
          <w:trPrChange w:id="553" w:author="科 雷" w:date="2019-05-20T16:44:00Z">
            <w:trPr>
              <w:trHeight w:val="377"/>
              <w:jc w:val="center"/>
            </w:trPr>
          </w:trPrChange>
        </w:trPr>
        <w:tc>
          <w:tcPr>
            <w:tcW w:w="8472" w:type="dxa"/>
            <w:gridSpan w:val="4"/>
            <w:tcBorders>
              <w:top w:val="nil"/>
              <w:left w:val="nil"/>
              <w:bottom w:val="nil"/>
              <w:right w:val="nil"/>
            </w:tcBorders>
            <w:shd w:val="clear" w:color="auto" w:fill="auto"/>
            <w:vAlign w:val="center"/>
            <w:tcPrChange w:id="554" w:author="科 雷" w:date="2019-05-20T16:44:00Z">
              <w:tcPr>
                <w:tcW w:w="8472" w:type="dxa"/>
                <w:gridSpan w:val="4"/>
                <w:shd w:val="clear" w:color="auto" w:fill="auto"/>
                <w:vAlign w:val="center"/>
              </w:tcPr>
            </w:tcPrChange>
          </w:tcPr>
          <w:p w14:paraId="3BBD32E7" w14:textId="77777777" w:rsidR="00DA70D4" w:rsidRDefault="00DA70D4" w:rsidP="00093145">
            <w:pPr>
              <w:ind w:firstLine="480"/>
            </w:pPr>
            <w:r>
              <w:rPr>
                <w:rFonts w:hint="eastAsia"/>
              </w:rPr>
              <w:t>基本事件流</w:t>
            </w:r>
          </w:p>
          <w:p w14:paraId="6456A101" w14:textId="192D07C9" w:rsidR="00152474" w:rsidRPr="00152474" w:rsidRDefault="00152474" w:rsidP="008864A9">
            <w:pPr>
              <w:pStyle w:val="a7"/>
              <w:numPr>
                <w:ilvl w:val="0"/>
                <w:numId w:val="13"/>
              </w:numPr>
              <w:ind w:firstLineChars="0"/>
            </w:pPr>
            <w:r w:rsidRPr="00152474">
              <w:rPr>
                <w:rFonts w:hint="eastAsia"/>
              </w:rPr>
              <w:t>用户进入注册界面</w:t>
            </w:r>
          </w:p>
          <w:p w14:paraId="40E7D6ED" w14:textId="3C2353A0" w:rsidR="00152474" w:rsidRDefault="00152474" w:rsidP="008864A9">
            <w:pPr>
              <w:pStyle w:val="a7"/>
              <w:numPr>
                <w:ilvl w:val="0"/>
                <w:numId w:val="13"/>
              </w:numPr>
              <w:ind w:firstLineChars="0"/>
            </w:pPr>
            <w:r>
              <w:rPr>
                <w:rFonts w:hint="eastAsia"/>
              </w:rPr>
              <w:t>输入正确的基本信息，以及邮件验证码</w:t>
            </w:r>
          </w:p>
          <w:p w14:paraId="083C1303" w14:textId="3BB55441" w:rsidR="00152474" w:rsidRPr="00152474" w:rsidRDefault="00152474" w:rsidP="008864A9">
            <w:pPr>
              <w:pStyle w:val="a7"/>
              <w:numPr>
                <w:ilvl w:val="0"/>
                <w:numId w:val="13"/>
              </w:numPr>
              <w:ind w:firstLineChars="0"/>
            </w:pPr>
            <w:r>
              <w:rPr>
                <w:rFonts w:hint="eastAsia"/>
              </w:rPr>
              <w:t>效验基本信息正常、邮件验证码正确注册成功</w:t>
            </w:r>
          </w:p>
          <w:p w14:paraId="6D1B0263" w14:textId="0866F16D" w:rsidR="00DA70D4" w:rsidRDefault="003934FC" w:rsidP="00093145">
            <w:pPr>
              <w:ind w:firstLine="480"/>
            </w:pPr>
            <w:r>
              <w:rPr>
                <w:rFonts w:hint="eastAsia"/>
              </w:rPr>
              <w:t>返回</w:t>
            </w:r>
            <w:r w:rsidR="00E077C4">
              <w:rPr>
                <w:rFonts w:hint="eastAsia"/>
              </w:rPr>
              <w:t>登录</w:t>
            </w:r>
            <w:r>
              <w:rPr>
                <w:rFonts w:hint="eastAsia"/>
              </w:rPr>
              <w:t>界面</w:t>
            </w:r>
          </w:p>
        </w:tc>
      </w:tr>
      <w:tr w:rsidR="00DA70D4" w14:paraId="70E54F58" w14:textId="77777777" w:rsidTr="002C4265">
        <w:trPr>
          <w:trHeight w:val="666"/>
          <w:jc w:val="center"/>
          <w:trPrChange w:id="555" w:author="科 雷" w:date="2019-05-20T16:44:00Z">
            <w:trPr>
              <w:trHeight w:val="666"/>
              <w:jc w:val="center"/>
            </w:trPr>
          </w:trPrChange>
        </w:trPr>
        <w:tc>
          <w:tcPr>
            <w:tcW w:w="8472" w:type="dxa"/>
            <w:gridSpan w:val="4"/>
            <w:tcBorders>
              <w:top w:val="nil"/>
              <w:left w:val="nil"/>
              <w:bottom w:val="nil"/>
              <w:right w:val="nil"/>
            </w:tcBorders>
            <w:shd w:val="clear" w:color="auto" w:fill="auto"/>
            <w:vAlign w:val="center"/>
            <w:tcPrChange w:id="556" w:author="科 雷" w:date="2019-05-20T16:44:00Z">
              <w:tcPr>
                <w:tcW w:w="8472" w:type="dxa"/>
                <w:gridSpan w:val="4"/>
                <w:shd w:val="clear" w:color="auto" w:fill="auto"/>
                <w:vAlign w:val="center"/>
              </w:tcPr>
            </w:tcPrChange>
          </w:tcPr>
          <w:p w14:paraId="2EB0F2A6" w14:textId="77777777" w:rsidR="00DA70D4" w:rsidRDefault="00DA70D4" w:rsidP="00093145">
            <w:pPr>
              <w:ind w:firstLine="480"/>
            </w:pPr>
            <w:r>
              <w:rPr>
                <w:rFonts w:hint="eastAsia"/>
              </w:rPr>
              <w:t>可选事件流</w:t>
            </w:r>
          </w:p>
          <w:p w14:paraId="2CB683A6" w14:textId="0710F48F" w:rsidR="00E93CEE" w:rsidRPr="00E93CEE" w:rsidRDefault="00E93CEE" w:rsidP="008864A9">
            <w:pPr>
              <w:pStyle w:val="a7"/>
              <w:numPr>
                <w:ilvl w:val="0"/>
                <w:numId w:val="14"/>
              </w:numPr>
              <w:ind w:firstLineChars="0"/>
            </w:pPr>
            <w:r>
              <w:rPr>
                <w:rFonts w:hint="eastAsia"/>
              </w:rPr>
              <w:t>输入错误</w:t>
            </w:r>
            <w:r w:rsidR="00013C28">
              <w:rPr>
                <w:rFonts w:hint="eastAsia"/>
              </w:rPr>
              <w:t>、与已注册的用户存在重复</w:t>
            </w:r>
            <w:r>
              <w:rPr>
                <w:rFonts w:hint="eastAsia"/>
              </w:rPr>
              <w:t>的信息，提示用户修改</w:t>
            </w:r>
          </w:p>
        </w:tc>
      </w:tr>
      <w:tr w:rsidR="00DA70D4" w14:paraId="0069F434" w14:textId="77777777" w:rsidTr="008B306B">
        <w:trPr>
          <w:trHeight w:val="377"/>
          <w:jc w:val="center"/>
          <w:trPrChange w:id="557"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558" w:author="科 雷" w:date="2019-05-20T21:31:00Z">
              <w:tcPr>
                <w:tcW w:w="1242" w:type="dxa"/>
                <w:shd w:val="clear" w:color="auto" w:fill="F2F2F2" w:themeFill="background1" w:themeFillShade="F2"/>
                <w:vAlign w:val="center"/>
              </w:tcPr>
            </w:tcPrChange>
          </w:tcPr>
          <w:p w14:paraId="2821CD38" w14:textId="77777777" w:rsidR="00DA70D4" w:rsidRDefault="00DA70D4">
            <w:pPr>
              <w:ind w:firstLineChars="0" w:firstLine="0"/>
              <w:pPrChange w:id="559" w:author="科 雷" w:date="2019-05-20T16:44:00Z">
                <w:pPr>
                  <w:ind w:firstLine="480"/>
                  <w:jc w:val="center"/>
                </w:pPr>
              </w:pPrChange>
            </w:pPr>
            <w:r>
              <w:rPr>
                <w:rFonts w:hint="eastAsia"/>
              </w:rPr>
              <w:t>特殊需求</w:t>
            </w:r>
          </w:p>
        </w:tc>
        <w:tc>
          <w:tcPr>
            <w:tcW w:w="7230" w:type="dxa"/>
            <w:gridSpan w:val="3"/>
            <w:tcBorders>
              <w:top w:val="nil"/>
              <w:left w:val="nil"/>
              <w:bottom w:val="nil"/>
              <w:right w:val="nil"/>
            </w:tcBorders>
            <w:vAlign w:val="center"/>
            <w:tcPrChange w:id="560" w:author="科 雷" w:date="2019-05-20T21:31:00Z">
              <w:tcPr>
                <w:tcW w:w="7230" w:type="dxa"/>
                <w:gridSpan w:val="3"/>
                <w:vAlign w:val="center"/>
              </w:tcPr>
            </w:tcPrChange>
          </w:tcPr>
          <w:p w14:paraId="33CAA6B3" w14:textId="77777777" w:rsidR="00DA70D4" w:rsidRDefault="00DA70D4" w:rsidP="00093145">
            <w:pPr>
              <w:ind w:firstLine="480"/>
            </w:pPr>
            <w:r>
              <w:rPr>
                <w:rFonts w:hint="eastAsia"/>
              </w:rPr>
              <w:t>无</w:t>
            </w:r>
          </w:p>
        </w:tc>
      </w:tr>
      <w:tr w:rsidR="00DA70D4" w14:paraId="2BAEBE47" w14:textId="77777777" w:rsidTr="008B306B">
        <w:trPr>
          <w:trHeight w:val="50"/>
          <w:jc w:val="center"/>
          <w:trPrChange w:id="561" w:author="科 雷" w:date="2019-05-20T21:31:00Z">
            <w:trPr>
              <w:trHeight w:val="50"/>
              <w:jc w:val="center"/>
            </w:trPr>
          </w:trPrChange>
        </w:trPr>
        <w:tc>
          <w:tcPr>
            <w:tcW w:w="1242" w:type="dxa"/>
            <w:tcBorders>
              <w:top w:val="nil"/>
              <w:left w:val="nil"/>
              <w:right w:val="nil"/>
            </w:tcBorders>
            <w:shd w:val="clear" w:color="auto" w:fill="auto"/>
            <w:vAlign w:val="center"/>
            <w:tcPrChange w:id="562" w:author="科 雷" w:date="2019-05-20T21:31:00Z">
              <w:tcPr>
                <w:tcW w:w="1242" w:type="dxa"/>
                <w:shd w:val="clear" w:color="auto" w:fill="F2F2F2" w:themeFill="background1" w:themeFillShade="F2"/>
                <w:vAlign w:val="center"/>
              </w:tcPr>
            </w:tcPrChange>
          </w:tcPr>
          <w:p w14:paraId="7BCA13D4" w14:textId="77777777" w:rsidR="00DA70D4" w:rsidRDefault="00DA70D4">
            <w:pPr>
              <w:ind w:firstLineChars="0" w:firstLine="0"/>
              <w:pPrChange w:id="563" w:author="科 雷" w:date="2019-05-20T16:44:00Z">
                <w:pPr>
                  <w:ind w:firstLine="480"/>
                  <w:jc w:val="center"/>
                </w:pPr>
              </w:pPrChange>
            </w:pPr>
            <w:r>
              <w:rPr>
                <w:rFonts w:hint="eastAsia"/>
              </w:rPr>
              <w:t>扩展点</w:t>
            </w:r>
          </w:p>
        </w:tc>
        <w:tc>
          <w:tcPr>
            <w:tcW w:w="7230" w:type="dxa"/>
            <w:gridSpan w:val="3"/>
            <w:tcBorders>
              <w:top w:val="nil"/>
              <w:left w:val="nil"/>
              <w:right w:val="nil"/>
            </w:tcBorders>
            <w:vAlign w:val="center"/>
            <w:tcPrChange w:id="564" w:author="科 雷" w:date="2019-05-20T21:31:00Z">
              <w:tcPr>
                <w:tcW w:w="7230" w:type="dxa"/>
                <w:gridSpan w:val="3"/>
                <w:vAlign w:val="center"/>
              </w:tcPr>
            </w:tcPrChange>
          </w:tcPr>
          <w:p w14:paraId="12679AEA" w14:textId="77777777" w:rsidR="00DA70D4" w:rsidRDefault="00DA70D4" w:rsidP="00093145">
            <w:pPr>
              <w:ind w:firstLine="480"/>
            </w:pPr>
            <w:r>
              <w:rPr>
                <w:rFonts w:hint="eastAsia"/>
              </w:rPr>
              <w:t>无</w:t>
            </w:r>
            <w:commentRangeEnd w:id="521"/>
            <w:r w:rsidR="00886451">
              <w:rPr>
                <w:rStyle w:val="af1"/>
                <w:kern w:val="2"/>
              </w:rPr>
              <w:commentReference w:id="521"/>
            </w:r>
          </w:p>
        </w:tc>
      </w:tr>
    </w:tbl>
    <w:p w14:paraId="4F2CACF4" w14:textId="5C44E7DB" w:rsidR="00956342" w:rsidRDefault="00E93CEE" w:rsidP="00DD309F">
      <w:pPr>
        <w:ind w:firstLine="480"/>
      </w:pPr>
      <w:r>
        <w:rPr>
          <w:rFonts w:hint="eastAsia"/>
        </w:rPr>
        <w:t>用户登录用例描述如表3-</w:t>
      </w:r>
      <w:r w:rsidR="009009D5">
        <w:rPr>
          <w:rFonts w:hint="eastAsia"/>
        </w:rPr>
        <w:t>8</w:t>
      </w:r>
      <w:ins w:id="565" w:author="rjxy" w:date="2019-05-19T20:57:00Z">
        <w:r w:rsidR="00886451">
          <w:rPr>
            <w:rFonts w:hint="eastAsia"/>
          </w:rPr>
          <w:t>：</w:t>
        </w:r>
      </w:ins>
    </w:p>
    <w:p w14:paraId="43136A24" w14:textId="48720290" w:rsidR="00E93CEE" w:rsidRPr="00EE32D2" w:rsidRDefault="00E93CEE" w:rsidP="00EE32D2">
      <w:pPr>
        <w:ind w:firstLine="420"/>
        <w:jc w:val="center"/>
        <w:rPr>
          <w:sz w:val="21"/>
          <w:szCs w:val="21"/>
        </w:rPr>
      </w:pPr>
      <w:r w:rsidRPr="00EE32D2">
        <w:rPr>
          <w:rFonts w:hint="eastAsia"/>
          <w:sz w:val="21"/>
          <w:szCs w:val="21"/>
        </w:rPr>
        <w:t>表3-</w:t>
      </w:r>
      <w:r w:rsidR="009009D5" w:rsidRPr="00EE32D2">
        <w:rPr>
          <w:sz w:val="21"/>
          <w:szCs w:val="21"/>
        </w:rPr>
        <w:t>8</w:t>
      </w:r>
      <w:r w:rsidRPr="00EE32D2">
        <w:rPr>
          <w:rFonts w:hint="eastAsia"/>
          <w:sz w:val="21"/>
          <w:szCs w:val="21"/>
        </w:rPr>
        <w:t>登录用例描述</w:t>
      </w:r>
    </w:p>
    <w:tbl>
      <w:tblPr>
        <w:tblStyle w:val="ae"/>
        <w:tblW w:w="0" w:type="auto"/>
        <w:jc w:val="center"/>
        <w:tblLook w:val="04A0" w:firstRow="1" w:lastRow="0" w:firstColumn="1" w:lastColumn="0" w:noHBand="0" w:noVBand="1"/>
        <w:tblPrChange w:id="566" w:author="科 雷" w:date="2019-05-20T21:31:00Z">
          <w:tblPr>
            <w:tblStyle w:val="ae"/>
            <w:tblW w:w="0" w:type="auto"/>
            <w:jc w:val="center"/>
            <w:tblLook w:val="04A0" w:firstRow="1" w:lastRow="0" w:firstColumn="1" w:lastColumn="0" w:noHBand="0" w:noVBand="1"/>
          </w:tblPr>
        </w:tblPrChange>
      </w:tblPr>
      <w:tblGrid>
        <w:gridCol w:w="1242"/>
        <w:gridCol w:w="2831"/>
        <w:gridCol w:w="1280"/>
        <w:gridCol w:w="3119"/>
        <w:tblGridChange w:id="567">
          <w:tblGrid>
            <w:gridCol w:w="1242"/>
            <w:gridCol w:w="2831"/>
            <w:gridCol w:w="1280"/>
            <w:gridCol w:w="3119"/>
          </w:tblGrid>
        </w:tblGridChange>
      </w:tblGrid>
      <w:tr w:rsidR="00220B1A" w:rsidRPr="00DA70D4" w14:paraId="4CD26D88" w14:textId="77777777" w:rsidTr="008B306B">
        <w:trPr>
          <w:trHeight w:val="377"/>
          <w:jc w:val="center"/>
          <w:trPrChange w:id="568" w:author="科 雷" w:date="2019-05-20T21:31:00Z">
            <w:trPr>
              <w:trHeight w:val="377"/>
              <w:jc w:val="center"/>
            </w:trPr>
          </w:trPrChange>
        </w:trPr>
        <w:tc>
          <w:tcPr>
            <w:tcW w:w="1242" w:type="dxa"/>
            <w:tcBorders>
              <w:top w:val="single" w:sz="4" w:space="0" w:color="auto"/>
              <w:left w:val="nil"/>
              <w:bottom w:val="single" w:sz="4" w:space="0" w:color="auto"/>
              <w:right w:val="nil"/>
            </w:tcBorders>
            <w:shd w:val="clear" w:color="auto" w:fill="auto"/>
            <w:vAlign w:val="center"/>
            <w:tcPrChange w:id="569" w:author="科 雷" w:date="2019-05-20T21:31:00Z">
              <w:tcPr>
                <w:tcW w:w="1242" w:type="dxa"/>
                <w:shd w:val="clear" w:color="auto" w:fill="F2F2F2" w:themeFill="background1" w:themeFillShade="F2"/>
                <w:vAlign w:val="center"/>
              </w:tcPr>
            </w:tcPrChange>
          </w:tcPr>
          <w:p w14:paraId="5CE5885D" w14:textId="77777777" w:rsidR="00220B1A" w:rsidRDefault="00220B1A">
            <w:pPr>
              <w:ind w:firstLineChars="0" w:firstLine="0"/>
              <w:pPrChange w:id="570" w:author="科 雷" w:date="2019-05-20T16:45:00Z">
                <w:pPr>
                  <w:ind w:firstLine="480"/>
                  <w:jc w:val="center"/>
                </w:pPr>
              </w:pPrChange>
            </w:pPr>
            <w:r>
              <w:rPr>
                <w:rFonts w:hint="eastAsia"/>
              </w:rPr>
              <w:t>用例编号</w:t>
            </w:r>
          </w:p>
        </w:tc>
        <w:tc>
          <w:tcPr>
            <w:tcW w:w="2831" w:type="dxa"/>
            <w:tcBorders>
              <w:top w:val="single" w:sz="4" w:space="0" w:color="auto"/>
              <w:left w:val="nil"/>
              <w:bottom w:val="single" w:sz="4" w:space="0" w:color="auto"/>
              <w:right w:val="nil"/>
            </w:tcBorders>
            <w:vAlign w:val="center"/>
            <w:tcPrChange w:id="571" w:author="科 雷" w:date="2019-05-20T21:31:00Z">
              <w:tcPr>
                <w:tcW w:w="2831" w:type="dxa"/>
                <w:vAlign w:val="center"/>
              </w:tcPr>
            </w:tcPrChange>
          </w:tcPr>
          <w:p w14:paraId="6CAD354B" w14:textId="7F4343F8" w:rsidR="00220B1A" w:rsidRDefault="00220B1A" w:rsidP="00093145">
            <w:pPr>
              <w:ind w:firstLine="480"/>
            </w:pPr>
            <w:r>
              <w:t>00</w:t>
            </w:r>
            <w:r w:rsidR="00C73F29">
              <w:t>2</w:t>
            </w:r>
          </w:p>
        </w:tc>
        <w:tc>
          <w:tcPr>
            <w:tcW w:w="1280" w:type="dxa"/>
            <w:tcBorders>
              <w:top w:val="single" w:sz="4" w:space="0" w:color="auto"/>
              <w:left w:val="nil"/>
              <w:bottom w:val="single" w:sz="4" w:space="0" w:color="auto"/>
              <w:right w:val="nil"/>
            </w:tcBorders>
            <w:shd w:val="clear" w:color="auto" w:fill="auto"/>
            <w:vAlign w:val="center"/>
            <w:tcPrChange w:id="572" w:author="科 雷" w:date="2019-05-20T21:31:00Z">
              <w:tcPr>
                <w:tcW w:w="1280" w:type="dxa"/>
                <w:shd w:val="clear" w:color="auto" w:fill="F2F2F2" w:themeFill="background1" w:themeFillShade="F2"/>
                <w:vAlign w:val="center"/>
              </w:tcPr>
            </w:tcPrChange>
          </w:tcPr>
          <w:p w14:paraId="4BE27276" w14:textId="77777777" w:rsidR="00220B1A" w:rsidRDefault="00220B1A">
            <w:pPr>
              <w:ind w:firstLineChars="0" w:firstLine="0"/>
              <w:pPrChange w:id="573" w:author="科 雷" w:date="2019-05-20T16:45:00Z">
                <w:pPr>
                  <w:ind w:firstLine="480"/>
                </w:pPr>
              </w:pPrChange>
            </w:pPr>
            <w:r>
              <w:rPr>
                <w:rFonts w:hint="eastAsia"/>
              </w:rPr>
              <w:t>用例名称</w:t>
            </w:r>
          </w:p>
        </w:tc>
        <w:tc>
          <w:tcPr>
            <w:tcW w:w="3119" w:type="dxa"/>
            <w:tcBorders>
              <w:top w:val="single" w:sz="4" w:space="0" w:color="auto"/>
              <w:left w:val="nil"/>
              <w:bottom w:val="single" w:sz="4" w:space="0" w:color="auto"/>
              <w:right w:val="nil"/>
            </w:tcBorders>
            <w:vAlign w:val="center"/>
            <w:tcPrChange w:id="574" w:author="科 雷" w:date="2019-05-20T21:31:00Z">
              <w:tcPr>
                <w:tcW w:w="3119" w:type="dxa"/>
                <w:vAlign w:val="center"/>
              </w:tcPr>
            </w:tcPrChange>
          </w:tcPr>
          <w:p w14:paraId="494DE837" w14:textId="7CF9F334" w:rsidR="00220B1A" w:rsidRPr="00DA70D4" w:rsidRDefault="00C73F29" w:rsidP="00093145">
            <w:pPr>
              <w:ind w:firstLine="480"/>
              <w:rPr>
                <w:bCs/>
              </w:rPr>
            </w:pPr>
            <w:r>
              <w:rPr>
                <w:rFonts w:hint="eastAsia"/>
                <w:bCs/>
              </w:rPr>
              <w:t>登录</w:t>
            </w:r>
          </w:p>
        </w:tc>
      </w:tr>
      <w:tr w:rsidR="00220B1A" w14:paraId="2E52B64C" w14:textId="77777777" w:rsidTr="008B306B">
        <w:trPr>
          <w:trHeight w:val="377"/>
          <w:jc w:val="center"/>
          <w:trPrChange w:id="575" w:author="科 雷" w:date="2019-05-20T21:31:00Z">
            <w:trPr>
              <w:trHeight w:val="377"/>
              <w:jc w:val="center"/>
            </w:trPr>
          </w:trPrChange>
        </w:trPr>
        <w:tc>
          <w:tcPr>
            <w:tcW w:w="1242" w:type="dxa"/>
            <w:tcBorders>
              <w:top w:val="single" w:sz="4" w:space="0" w:color="auto"/>
              <w:left w:val="nil"/>
              <w:bottom w:val="nil"/>
              <w:right w:val="nil"/>
            </w:tcBorders>
            <w:shd w:val="clear" w:color="auto" w:fill="auto"/>
            <w:vAlign w:val="center"/>
            <w:tcPrChange w:id="576" w:author="科 雷" w:date="2019-05-20T21:31:00Z">
              <w:tcPr>
                <w:tcW w:w="1242" w:type="dxa"/>
                <w:shd w:val="clear" w:color="auto" w:fill="F2F2F2" w:themeFill="background1" w:themeFillShade="F2"/>
                <w:vAlign w:val="center"/>
              </w:tcPr>
            </w:tcPrChange>
          </w:tcPr>
          <w:p w14:paraId="3FC0D54B" w14:textId="77777777" w:rsidR="00220B1A" w:rsidRDefault="00220B1A">
            <w:pPr>
              <w:ind w:firstLineChars="0" w:firstLine="0"/>
              <w:pPrChange w:id="577" w:author="科 雷" w:date="2019-05-20T16:45:00Z">
                <w:pPr>
                  <w:ind w:firstLine="480"/>
                  <w:jc w:val="center"/>
                </w:pPr>
              </w:pPrChange>
            </w:pPr>
            <w:r>
              <w:rPr>
                <w:rFonts w:hint="eastAsia"/>
              </w:rPr>
              <w:t>编制人</w:t>
            </w:r>
          </w:p>
        </w:tc>
        <w:tc>
          <w:tcPr>
            <w:tcW w:w="2831" w:type="dxa"/>
            <w:tcBorders>
              <w:top w:val="single" w:sz="4" w:space="0" w:color="auto"/>
              <w:left w:val="nil"/>
              <w:bottom w:val="nil"/>
              <w:right w:val="nil"/>
            </w:tcBorders>
            <w:vAlign w:val="center"/>
            <w:tcPrChange w:id="578" w:author="科 雷" w:date="2019-05-20T21:31:00Z">
              <w:tcPr>
                <w:tcW w:w="2831" w:type="dxa"/>
                <w:vAlign w:val="center"/>
              </w:tcPr>
            </w:tcPrChange>
          </w:tcPr>
          <w:p w14:paraId="63C384BF" w14:textId="77777777" w:rsidR="00220B1A" w:rsidRDefault="00220B1A" w:rsidP="00093145">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579" w:author="科 雷" w:date="2019-05-20T21:31:00Z">
              <w:tcPr>
                <w:tcW w:w="1280" w:type="dxa"/>
                <w:shd w:val="clear" w:color="auto" w:fill="F2F2F2" w:themeFill="background1" w:themeFillShade="F2"/>
                <w:vAlign w:val="center"/>
              </w:tcPr>
            </w:tcPrChange>
          </w:tcPr>
          <w:p w14:paraId="5EC87FCE" w14:textId="77777777" w:rsidR="00220B1A" w:rsidRDefault="00220B1A">
            <w:pPr>
              <w:ind w:firstLineChars="0" w:firstLine="0"/>
              <w:pPrChange w:id="580" w:author="科 雷" w:date="2019-05-20T16:45:00Z">
                <w:pPr>
                  <w:ind w:firstLine="480"/>
                  <w:jc w:val="center"/>
                </w:pPr>
              </w:pPrChange>
            </w:pPr>
            <w:r>
              <w:rPr>
                <w:rFonts w:hint="eastAsia"/>
              </w:rPr>
              <w:t>编制日期</w:t>
            </w:r>
          </w:p>
        </w:tc>
        <w:tc>
          <w:tcPr>
            <w:tcW w:w="3119" w:type="dxa"/>
            <w:tcBorders>
              <w:top w:val="single" w:sz="4" w:space="0" w:color="auto"/>
              <w:left w:val="nil"/>
              <w:bottom w:val="nil"/>
              <w:right w:val="nil"/>
            </w:tcBorders>
            <w:vAlign w:val="center"/>
            <w:tcPrChange w:id="581" w:author="科 雷" w:date="2019-05-20T21:31:00Z">
              <w:tcPr>
                <w:tcW w:w="3119" w:type="dxa"/>
                <w:vAlign w:val="center"/>
              </w:tcPr>
            </w:tcPrChange>
          </w:tcPr>
          <w:p w14:paraId="4CDBFBAB" w14:textId="77777777" w:rsidR="00220B1A" w:rsidRDefault="00220B1A" w:rsidP="00093145">
            <w:pPr>
              <w:ind w:firstLine="480"/>
            </w:pPr>
            <w:r>
              <w:t>2019</w:t>
            </w:r>
            <w:r>
              <w:rPr>
                <w:rFonts w:hint="eastAsia"/>
              </w:rPr>
              <w:t>-</w:t>
            </w:r>
            <w:r>
              <w:t>05</w:t>
            </w:r>
            <w:r>
              <w:rPr>
                <w:rFonts w:hint="eastAsia"/>
              </w:rPr>
              <w:t>-</w:t>
            </w:r>
            <w:r>
              <w:t>06</w:t>
            </w:r>
          </w:p>
        </w:tc>
      </w:tr>
      <w:tr w:rsidR="00220B1A" w14:paraId="679C7C7F" w14:textId="77777777" w:rsidTr="008B306B">
        <w:trPr>
          <w:trHeight w:val="377"/>
          <w:jc w:val="center"/>
          <w:trPrChange w:id="582"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583" w:author="科 雷" w:date="2019-05-20T21:31:00Z">
              <w:tcPr>
                <w:tcW w:w="1242" w:type="dxa"/>
                <w:shd w:val="clear" w:color="auto" w:fill="F2F2F2" w:themeFill="background1" w:themeFillShade="F2"/>
                <w:vAlign w:val="center"/>
              </w:tcPr>
            </w:tcPrChange>
          </w:tcPr>
          <w:p w14:paraId="36286005" w14:textId="77777777" w:rsidR="00220B1A" w:rsidRDefault="00220B1A">
            <w:pPr>
              <w:ind w:firstLineChars="0" w:firstLine="0"/>
              <w:pPrChange w:id="584" w:author="科 雷" w:date="2019-05-20T16:45:00Z">
                <w:pPr>
                  <w:ind w:firstLine="480"/>
                  <w:jc w:val="center"/>
                </w:pPr>
              </w:pPrChange>
            </w:pPr>
            <w:r>
              <w:rPr>
                <w:rFonts w:hint="eastAsia"/>
              </w:rPr>
              <w:t>用例描述</w:t>
            </w:r>
          </w:p>
        </w:tc>
        <w:tc>
          <w:tcPr>
            <w:tcW w:w="7230" w:type="dxa"/>
            <w:gridSpan w:val="3"/>
            <w:tcBorders>
              <w:top w:val="nil"/>
              <w:left w:val="nil"/>
              <w:bottom w:val="nil"/>
              <w:right w:val="nil"/>
            </w:tcBorders>
            <w:vAlign w:val="center"/>
            <w:tcPrChange w:id="585" w:author="科 雷" w:date="2019-05-20T21:31:00Z">
              <w:tcPr>
                <w:tcW w:w="7230" w:type="dxa"/>
                <w:gridSpan w:val="3"/>
                <w:vAlign w:val="center"/>
              </w:tcPr>
            </w:tcPrChange>
          </w:tcPr>
          <w:p w14:paraId="45F8748F" w14:textId="5D707B87" w:rsidR="00220B1A" w:rsidRDefault="00015163" w:rsidP="00093145">
            <w:pPr>
              <w:ind w:firstLine="480"/>
            </w:pPr>
            <w:r>
              <w:rPr>
                <w:rFonts w:hint="eastAsia"/>
              </w:rPr>
              <w:t>用户需要使用系统的时候，即需要进行登录</w:t>
            </w:r>
          </w:p>
        </w:tc>
      </w:tr>
      <w:tr w:rsidR="00220B1A" w14:paraId="3F6903C3" w14:textId="77777777" w:rsidTr="008B306B">
        <w:trPr>
          <w:trHeight w:val="377"/>
          <w:jc w:val="center"/>
          <w:trPrChange w:id="586"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587" w:author="科 雷" w:date="2019-05-20T21:31:00Z">
              <w:tcPr>
                <w:tcW w:w="1242" w:type="dxa"/>
                <w:shd w:val="clear" w:color="auto" w:fill="F2F2F2" w:themeFill="background1" w:themeFillShade="F2"/>
                <w:vAlign w:val="center"/>
              </w:tcPr>
            </w:tcPrChange>
          </w:tcPr>
          <w:p w14:paraId="7960F936" w14:textId="77777777" w:rsidR="00220B1A" w:rsidRDefault="00220B1A">
            <w:pPr>
              <w:ind w:firstLineChars="0" w:firstLine="0"/>
              <w:pPrChange w:id="588" w:author="科 雷" w:date="2019-05-20T16:45:00Z">
                <w:pPr>
                  <w:ind w:firstLine="480"/>
                  <w:jc w:val="center"/>
                </w:pPr>
              </w:pPrChange>
            </w:pPr>
            <w:r>
              <w:rPr>
                <w:rFonts w:hint="eastAsia"/>
              </w:rPr>
              <w:t>参与者</w:t>
            </w:r>
          </w:p>
        </w:tc>
        <w:tc>
          <w:tcPr>
            <w:tcW w:w="7230" w:type="dxa"/>
            <w:gridSpan w:val="3"/>
            <w:tcBorders>
              <w:top w:val="nil"/>
              <w:left w:val="nil"/>
              <w:bottom w:val="nil"/>
              <w:right w:val="nil"/>
            </w:tcBorders>
            <w:vAlign w:val="center"/>
            <w:tcPrChange w:id="589" w:author="科 雷" w:date="2019-05-20T21:31:00Z">
              <w:tcPr>
                <w:tcW w:w="7230" w:type="dxa"/>
                <w:gridSpan w:val="3"/>
                <w:vAlign w:val="center"/>
              </w:tcPr>
            </w:tcPrChange>
          </w:tcPr>
          <w:p w14:paraId="18458E19" w14:textId="6A4B1BB9" w:rsidR="00220B1A" w:rsidRDefault="00015163" w:rsidP="00093145">
            <w:pPr>
              <w:ind w:firstLine="480"/>
            </w:pPr>
            <w:r>
              <w:rPr>
                <w:rFonts w:hint="eastAsia"/>
              </w:rPr>
              <w:t>用户</w:t>
            </w:r>
          </w:p>
        </w:tc>
      </w:tr>
      <w:tr w:rsidR="00220B1A" w:rsidRPr="001B42CC" w14:paraId="10B3116B" w14:textId="77777777" w:rsidTr="008B306B">
        <w:trPr>
          <w:trHeight w:val="377"/>
          <w:jc w:val="center"/>
          <w:trPrChange w:id="590"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591" w:author="科 雷" w:date="2019-05-20T21:31:00Z">
              <w:tcPr>
                <w:tcW w:w="1242" w:type="dxa"/>
                <w:shd w:val="clear" w:color="auto" w:fill="F2F2F2" w:themeFill="background1" w:themeFillShade="F2"/>
                <w:vAlign w:val="center"/>
              </w:tcPr>
            </w:tcPrChange>
          </w:tcPr>
          <w:p w14:paraId="3AC22FE6" w14:textId="77777777" w:rsidR="00220B1A" w:rsidRDefault="00220B1A">
            <w:pPr>
              <w:ind w:firstLineChars="0" w:firstLine="0"/>
              <w:pPrChange w:id="592" w:author="科 雷" w:date="2019-05-20T16:45:00Z">
                <w:pPr>
                  <w:ind w:firstLine="480"/>
                  <w:jc w:val="center"/>
                </w:pPr>
              </w:pPrChange>
            </w:pPr>
            <w:r w:rsidRPr="001E5709">
              <w:rPr>
                <w:rFonts w:hint="eastAsia"/>
              </w:rPr>
              <w:t>前置条件</w:t>
            </w:r>
          </w:p>
        </w:tc>
        <w:tc>
          <w:tcPr>
            <w:tcW w:w="7230" w:type="dxa"/>
            <w:gridSpan w:val="3"/>
            <w:tcBorders>
              <w:top w:val="nil"/>
              <w:left w:val="nil"/>
              <w:bottom w:val="nil"/>
              <w:right w:val="nil"/>
            </w:tcBorders>
            <w:vAlign w:val="center"/>
            <w:tcPrChange w:id="593" w:author="科 雷" w:date="2019-05-20T21:31:00Z">
              <w:tcPr>
                <w:tcW w:w="7230" w:type="dxa"/>
                <w:gridSpan w:val="3"/>
                <w:vAlign w:val="center"/>
              </w:tcPr>
            </w:tcPrChange>
          </w:tcPr>
          <w:p w14:paraId="46B45F26" w14:textId="77777777" w:rsidR="00220B1A" w:rsidRPr="001B42CC" w:rsidRDefault="00220B1A" w:rsidP="00093145">
            <w:pPr>
              <w:ind w:firstLine="480"/>
            </w:pPr>
            <w:r>
              <w:rPr>
                <w:rFonts w:hint="eastAsia"/>
              </w:rPr>
              <w:t>首次进入系统，没有账号的用户</w:t>
            </w:r>
          </w:p>
        </w:tc>
      </w:tr>
      <w:tr w:rsidR="00220B1A" w14:paraId="55240453" w14:textId="77777777" w:rsidTr="008B306B">
        <w:trPr>
          <w:trHeight w:val="377"/>
          <w:jc w:val="center"/>
          <w:trPrChange w:id="594"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595" w:author="科 雷" w:date="2019-05-20T21:31:00Z">
              <w:tcPr>
                <w:tcW w:w="1242" w:type="dxa"/>
                <w:shd w:val="clear" w:color="auto" w:fill="F2F2F2" w:themeFill="background1" w:themeFillShade="F2"/>
                <w:vAlign w:val="center"/>
              </w:tcPr>
            </w:tcPrChange>
          </w:tcPr>
          <w:p w14:paraId="40AFFCD4" w14:textId="77777777" w:rsidR="00220B1A" w:rsidRDefault="00220B1A">
            <w:pPr>
              <w:ind w:firstLineChars="0" w:firstLine="0"/>
              <w:pPrChange w:id="596" w:author="科 雷" w:date="2019-05-20T16:45:00Z">
                <w:pPr>
                  <w:ind w:firstLine="480"/>
                  <w:jc w:val="center"/>
                </w:pPr>
              </w:pPrChange>
            </w:pPr>
            <w:r>
              <w:rPr>
                <w:rFonts w:hint="eastAsia"/>
              </w:rPr>
              <w:lastRenderedPageBreak/>
              <w:t>后</w:t>
            </w:r>
            <w:r w:rsidRPr="001E5709">
              <w:rPr>
                <w:rFonts w:hint="eastAsia"/>
              </w:rPr>
              <w:t>置条件</w:t>
            </w:r>
          </w:p>
        </w:tc>
        <w:tc>
          <w:tcPr>
            <w:tcW w:w="7230" w:type="dxa"/>
            <w:gridSpan w:val="3"/>
            <w:tcBorders>
              <w:top w:val="nil"/>
              <w:left w:val="nil"/>
              <w:bottom w:val="nil"/>
              <w:right w:val="nil"/>
            </w:tcBorders>
            <w:vAlign w:val="center"/>
            <w:tcPrChange w:id="597" w:author="科 雷" w:date="2019-05-20T21:31:00Z">
              <w:tcPr>
                <w:tcW w:w="7230" w:type="dxa"/>
                <w:gridSpan w:val="3"/>
                <w:vAlign w:val="center"/>
              </w:tcPr>
            </w:tcPrChange>
          </w:tcPr>
          <w:p w14:paraId="3A832B61" w14:textId="77777777" w:rsidR="00220B1A" w:rsidRDefault="00220B1A" w:rsidP="00093145">
            <w:pPr>
              <w:ind w:firstLine="480"/>
            </w:pPr>
            <w:r>
              <w:rPr>
                <w:rFonts w:hint="eastAsia"/>
              </w:rPr>
              <w:t>验证信息符合规则，并且验证成功</w:t>
            </w:r>
          </w:p>
        </w:tc>
      </w:tr>
      <w:tr w:rsidR="00220B1A" w14:paraId="2AEE4C13" w14:textId="77777777" w:rsidTr="008B306B">
        <w:trPr>
          <w:trHeight w:val="50"/>
          <w:jc w:val="center"/>
          <w:trPrChange w:id="598" w:author="科 雷" w:date="2019-05-20T21:31:00Z">
            <w:trPr>
              <w:trHeight w:val="50"/>
              <w:jc w:val="center"/>
            </w:trPr>
          </w:trPrChange>
        </w:trPr>
        <w:tc>
          <w:tcPr>
            <w:tcW w:w="1242" w:type="dxa"/>
            <w:tcBorders>
              <w:top w:val="nil"/>
              <w:left w:val="nil"/>
              <w:bottom w:val="nil"/>
              <w:right w:val="nil"/>
            </w:tcBorders>
            <w:shd w:val="clear" w:color="auto" w:fill="auto"/>
            <w:vAlign w:val="center"/>
            <w:tcPrChange w:id="599" w:author="科 雷" w:date="2019-05-20T21:31:00Z">
              <w:tcPr>
                <w:tcW w:w="1242" w:type="dxa"/>
                <w:shd w:val="clear" w:color="auto" w:fill="F2F2F2" w:themeFill="background1" w:themeFillShade="F2"/>
                <w:vAlign w:val="center"/>
              </w:tcPr>
            </w:tcPrChange>
          </w:tcPr>
          <w:p w14:paraId="61C6C70E" w14:textId="77777777" w:rsidR="00220B1A" w:rsidRDefault="00220B1A">
            <w:pPr>
              <w:ind w:firstLineChars="0" w:firstLine="0"/>
              <w:pPrChange w:id="600" w:author="科 雷" w:date="2019-05-20T16:45:00Z">
                <w:pPr>
                  <w:ind w:firstLine="480"/>
                  <w:jc w:val="center"/>
                </w:pPr>
              </w:pPrChange>
            </w:pPr>
            <w:r>
              <w:rPr>
                <w:rFonts w:hint="eastAsia"/>
              </w:rPr>
              <w:t>优先级别</w:t>
            </w:r>
          </w:p>
        </w:tc>
        <w:tc>
          <w:tcPr>
            <w:tcW w:w="7230" w:type="dxa"/>
            <w:gridSpan w:val="3"/>
            <w:tcBorders>
              <w:top w:val="nil"/>
              <w:left w:val="nil"/>
              <w:bottom w:val="nil"/>
              <w:right w:val="nil"/>
            </w:tcBorders>
            <w:vAlign w:val="center"/>
            <w:tcPrChange w:id="601" w:author="科 雷" w:date="2019-05-20T21:31:00Z">
              <w:tcPr>
                <w:tcW w:w="7230" w:type="dxa"/>
                <w:gridSpan w:val="3"/>
                <w:vAlign w:val="center"/>
              </w:tcPr>
            </w:tcPrChange>
          </w:tcPr>
          <w:p w14:paraId="21CF5B4D" w14:textId="77777777" w:rsidR="00220B1A" w:rsidRDefault="00220B1A" w:rsidP="00093145">
            <w:pPr>
              <w:ind w:firstLine="480"/>
            </w:pPr>
            <w:r>
              <w:rPr>
                <w:rFonts w:hint="eastAsia"/>
              </w:rPr>
              <w:t>高</w:t>
            </w:r>
          </w:p>
        </w:tc>
      </w:tr>
      <w:tr w:rsidR="00220B1A" w14:paraId="6F8D2EC7" w14:textId="77777777" w:rsidTr="00BE6799">
        <w:trPr>
          <w:trHeight w:val="377"/>
          <w:jc w:val="center"/>
          <w:trPrChange w:id="602" w:author="科 雷" w:date="2019-05-20T16:53:00Z">
            <w:trPr>
              <w:trHeight w:val="377"/>
              <w:jc w:val="center"/>
            </w:trPr>
          </w:trPrChange>
        </w:trPr>
        <w:tc>
          <w:tcPr>
            <w:tcW w:w="8472" w:type="dxa"/>
            <w:gridSpan w:val="4"/>
            <w:tcBorders>
              <w:top w:val="nil"/>
              <w:left w:val="nil"/>
              <w:bottom w:val="nil"/>
              <w:right w:val="nil"/>
            </w:tcBorders>
            <w:shd w:val="clear" w:color="auto" w:fill="auto"/>
            <w:vAlign w:val="center"/>
            <w:tcPrChange w:id="603" w:author="科 雷" w:date="2019-05-20T16:53:00Z">
              <w:tcPr>
                <w:tcW w:w="8472" w:type="dxa"/>
                <w:gridSpan w:val="4"/>
                <w:shd w:val="clear" w:color="auto" w:fill="auto"/>
                <w:vAlign w:val="center"/>
              </w:tcPr>
            </w:tcPrChange>
          </w:tcPr>
          <w:p w14:paraId="12E94A19" w14:textId="77777777" w:rsidR="00220B1A" w:rsidRDefault="00220B1A" w:rsidP="00093145">
            <w:pPr>
              <w:ind w:firstLine="480"/>
            </w:pPr>
            <w:r>
              <w:rPr>
                <w:rFonts w:hint="eastAsia"/>
              </w:rPr>
              <w:t>基本事件流</w:t>
            </w:r>
          </w:p>
          <w:p w14:paraId="4D152161" w14:textId="1D9E9555" w:rsidR="00015163" w:rsidRDefault="00015163" w:rsidP="008864A9">
            <w:pPr>
              <w:pStyle w:val="a7"/>
              <w:numPr>
                <w:ilvl w:val="0"/>
                <w:numId w:val="15"/>
              </w:numPr>
              <w:ind w:firstLineChars="0"/>
            </w:pPr>
            <w:r>
              <w:rPr>
                <w:rFonts w:hint="eastAsia"/>
              </w:rPr>
              <w:t>输入正确的账号信息点击登录</w:t>
            </w:r>
          </w:p>
          <w:p w14:paraId="67D3A132" w14:textId="5F58855F" w:rsidR="00015163" w:rsidRDefault="00015163" w:rsidP="008864A9">
            <w:pPr>
              <w:pStyle w:val="a7"/>
              <w:numPr>
                <w:ilvl w:val="0"/>
                <w:numId w:val="15"/>
              </w:numPr>
              <w:ind w:firstLineChars="0"/>
            </w:pPr>
            <w:r>
              <w:rPr>
                <w:rFonts w:hint="eastAsia"/>
              </w:rPr>
              <w:t>效验账号密码信息，同时效验是否在黑名单中</w:t>
            </w:r>
          </w:p>
          <w:p w14:paraId="09EFCE82" w14:textId="3EDE8727" w:rsidR="00D93696" w:rsidRPr="00D93696" w:rsidRDefault="00D93696" w:rsidP="008864A9">
            <w:pPr>
              <w:pStyle w:val="a7"/>
              <w:numPr>
                <w:ilvl w:val="0"/>
                <w:numId w:val="15"/>
              </w:numPr>
              <w:ind w:firstLineChars="0"/>
            </w:pPr>
            <w:r>
              <w:rPr>
                <w:rFonts w:hint="eastAsia"/>
              </w:rPr>
              <w:t>登录成功</w:t>
            </w:r>
          </w:p>
          <w:p w14:paraId="5B47E0F0" w14:textId="27949251" w:rsidR="00220B1A" w:rsidRPr="00015163" w:rsidRDefault="00D93696" w:rsidP="00015163">
            <w:pPr>
              <w:pStyle w:val="a7"/>
              <w:ind w:left="840" w:firstLineChars="0" w:firstLine="0"/>
            </w:pPr>
            <w:r>
              <w:rPr>
                <w:rFonts w:hint="eastAsia"/>
              </w:rPr>
              <w:t>跳转到系统首页</w:t>
            </w:r>
          </w:p>
        </w:tc>
      </w:tr>
      <w:tr w:rsidR="00220B1A" w:rsidRPr="00E93CEE" w14:paraId="2C1042A8" w14:textId="77777777" w:rsidTr="00BE6799">
        <w:trPr>
          <w:trHeight w:val="666"/>
          <w:jc w:val="center"/>
          <w:trPrChange w:id="604" w:author="科 雷" w:date="2019-05-20T16:53:00Z">
            <w:trPr>
              <w:trHeight w:val="666"/>
              <w:jc w:val="center"/>
            </w:trPr>
          </w:trPrChange>
        </w:trPr>
        <w:tc>
          <w:tcPr>
            <w:tcW w:w="8472" w:type="dxa"/>
            <w:gridSpan w:val="4"/>
            <w:tcBorders>
              <w:top w:val="nil"/>
              <w:left w:val="nil"/>
              <w:bottom w:val="nil"/>
              <w:right w:val="nil"/>
            </w:tcBorders>
            <w:shd w:val="clear" w:color="auto" w:fill="auto"/>
            <w:vAlign w:val="center"/>
            <w:tcPrChange w:id="605" w:author="科 雷" w:date="2019-05-20T16:53:00Z">
              <w:tcPr>
                <w:tcW w:w="8472" w:type="dxa"/>
                <w:gridSpan w:val="4"/>
                <w:shd w:val="clear" w:color="auto" w:fill="auto"/>
                <w:vAlign w:val="center"/>
              </w:tcPr>
            </w:tcPrChange>
          </w:tcPr>
          <w:p w14:paraId="04384BA0" w14:textId="54CD2717" w:rsidR="00BA4572" w:rsidRPr="007715A4" w:rsidRDefault="00220B1A" w:rsidP="007715A4">
            <w:pPr>
              <w:ind w:firstLine="480"/>
            </w:pPr>
            <w:r>
              <w:rPr>
                <w:rFonts w:hint="eastAsia"/>
              </w:rPr>
              <w:t>可选事件流</w:t>
            </w:r>
          </w:p>
          <w:p w14:paraId="73DACDA6" w14:textId="71AAB1DD" w:rsidR="00BA4572" w:rsidRPr="00BA4572" w:rsidRDefault="00BA4572" w:rsidP="008864A9">
            <w:pPr>
              <w:pStyle w:val="a7"/>
              <w:numPr>
                <w:ilvl w:val="0"/>
                <w:numId w:val="16"/>
              </w:numPr>
              <w:ind w:firstLineChars="0"/>
            </w:pPr>
            <w:r>
              <w:rPr>
                <w:rFonts w:hint="eastAsia"/>
              </w:rPr>
              <w:t>用户在黑名单中，</w:t>
            </w:r>
            <w:r w:rsidR="006A1229">
              <w:rPr>
                <w:rFonts w:hint="eastAsia"/>
              </w:rPr>
              <w:t>则需要</w:t>
            </w:r>
            <w:r>
              <w:rPr>
                <w:rFonts w:hint="eastAsia"/>
              </w:rPr>
              <w:t>联系管理员</w:t>
            </w:r>
          </w:p>
        </w:tc>
      </w:tr>
      <w:tr w:rsidR="00220B1A" w14:paraId="4533D114" w14:textId="77777777" w:rsidTr="008B306B">
        <w:trPr>
          <w:trHeight w:val="377"/>
          <w:jc w:val="center"/>
          <w:trPrChange w:id="606"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07" w:author="科 雷" w:date="2019-05-20T21:31:00Z">
              <w:tcPr>
                <w:tcW w:w="1242" w:type="dxa"/>
                <w:shd w:val="clear" w:color="auto" w:fill="F2F2F2" w:themeFill="background1" w:themeFillShade="F2"/>
                <w:vAlign w:val="center"/>
              </w:tcPr>
            </w:tcPrChange>
          </w:tcPr>
          <w:p w14:paraId="06D9E97F" w14:textId="77777777" w:rsidR="00220B1A" w:rsidRDefault="00220B1A">
            <w:pPr>
              <w:ind w:firstLineChars="0" w:firstLine="0"/>
              <w:pPrChange w:id="608" w:author="科 雷" w:date="2019-05-20T16:45:00Z">
                <w:pPr>
                  <w:ind w:firstLine="480"/>
                  <w:jc w:val="center"/>
                </w:pPr>
              </w:pPrChange>
            </w:pPr>
            <w:r>
              <w:rPr>
                <w:rFonts w:hint="eastAsia"/>
              </w:rPr>
              <w:t>特殊需求</w:t>
            </w:r>
          </w:p>
        </w:tc>
        <w:tc>
          <w:tcPr>
            <w:tcW w:w="7230" w:type="dxa"/>
            <w:gridSpan w:val="3"/>
            <w:tcBorders>
              <w:top w:val="nil"/>
              <w:left w:val="nil"/>
              <w:bottom w:val="nil"/>
              <w:right w:val="nil"/>
            </w:tcBorders>
            <w:vAlign w:val="center"/>
            <w:tcPrChange w:id="609" w:author="科 雷" w:date="2019-05-20T21:31:00Z">
              <w:tcPr>
                <w:tcW w:w="7230" w:type="dxa"/>
                <w:gridSpan w:val="3"/>
                <w:vAlign w:val="center"/>
              </w:tcPr>
            </w:tcPrChange>
          </w:tcPr>
          <w:p w14:paraId="70DF6508" w14:textId="77777777" w:rsidR="00220B1A" w:rsidRDefault="00220B1A" w:rsidP="00093145">
            <w:pPr>
              <w:ind w:firstLine="480"/>
            </w:pPr>
            <w:r>
              <w:rPr>
                <w:rFonts w:hint="eastAsia"/>
              </w:rPr>
              <w:t>无</w:t>
            </w:r>
          </w:p>
        </w:tc>
      </w:tr>
      <w:tr w:rsidR="00220B1A" w14:paraId="36096689" w14:textId="77777777" w:rsidTr="008B306B">
        <w:trPr>
          <w:trHeight w:val="50"/>
          <w:jc w:val="center"/>
          <w:trPrChange w:id="610" w:author="科 雷" w:date="2019-05-20T21:31:00Z">
            <w:trPr>
              <w:trHeight w:val="50"/>
              <w:jc w:val="center"/>
            </w:trPr>
          </w:trPrChange>
        </w:trPr>
        <w:tc>
          <w:tcPr>
            <w:tcW w:w="1242" w:type="dxa"/>
            <w:tcBorders>
              <w:top w:val="nil"/>
              <w:left w:val="nil"/>
              <w:bottom w:val="single" w:sz="4" w:space="0" w:color="auto"/>
              <w:right w:val="nil"/>
            </w:tcBorders>
            <w:shd w:val="clear" w:color="auto" w:fill="auto"/>
            <w:vAlign w:val="center"/>
            <w:tcPrChange w:id="611" w:author="科 雷" w:date="2019-05-20T21:31:00Z">
              <w:tcPr>
                <w:tcW w:w="1242" w:type="dxa"/>
                <w:shd w:val="clear" w:color="auto" w:fill="F2F2F2" w:themeFill="background1" w:themeFillShade="F2"/>
                <w:vAlign w:val="center"/>
              </w:tcPr>
            </w:tcPrChange>
          </w:tcPr>
          <w:p w14:paraId="6FE8B8C4" w14:textId="77777777" w:rsidR="00220B1A" w:rsidRDefault="00220B1A">
            <w:pPr>
              <w:ind w:firstLineChars="0" w:firstLine="0"/>
              <w:pPrChange w:id="612" w:author="科 雷" w:date="2019-05-20T16:45:00Z">
                <w:pPr>
                  <w:ind w:firstLine="480"/>
                  <w:jc w:val="center"/>
                </w:pPr>
              </w:pPrChange>
            </w:pPr>
            <w:r>
              <w:rPr>
                <w:rFonts w:hint="eastAsia"/>
              </w:rPr>
              <w:t>扩展点</w:t>
            </w:r>
          </w:p>
        </w:tc>
        <w:tc>
          <w:tcPr>
            <w:tcW w:w="7230" w:type="dxa"/>
            <w:gridSpan w:val="3"/>
            <w:tcBorders>
              <w:top w:val="nil"/>
              <w:left w:val="nil"/>
              <w:bottom w:val="single" w:sz="4" w:space="0" w:color="auto"/>
              <w:right w:val="nil"/>
            </w:tcBorders>
            <w:vAlign w:val="center"/>
            <w:tcPrChange w:id="613" w:author="科 雷" w:date="2019-05-20T21:31:00Z">
              <w:tcPr>
                <w:tcW w:w="7230" w:type="dxa"/>
                <w:gridSpan w:val="3"/>
                <w:vAlign w:val="center"/>
              </w:tcPr>
            </w:tcPrChange>
          </w:tcPr>
          <w:p w14:paraId="4E052280" w14:textId="77777777" w:rsidR="00220B1A" w:rsidRDefault="00220B1A" w:rsidP="00093145">
            <w:pPr>
              <w:ind w:firstLine="480"/>
            </w:pPr>
            <w:r>
              <w:rPr>
                <w:rFonts w:hint="eastAsia"/>
              </w:rPr>
              <w:t>无</w:t>
            </w:r>
          </w:p>
        </w:tc>
      </w:tr>
    </w:tbl>
    <w:p w14:paraId="212D8B2E" w14:textId="06D609DC" w:rsidR="00093145" w:rsidRDefault="00093145" w:rsidP="00DD309F">
      <w:pPr>
        <w:ind w:firstLine="480"/>
      </w:pPr>
      <w:r>
        <w:rPr>
          <w:rFonts w:hint="eastAsia"/>
        </w:rPr>
        <w:t>用户修改密码用例描述如表</w:t>
      </w:r>
      <w:r>
        <w:t>3</w:t>
      </w:r>
      <w:r>
        <w:rPr>
          <w:rFonts w:hint="eastAsia"/>
        </w:rPr>
        <w:t>-</w:t>
      </w:r>
      <w:r w:rsidR="009009D5">
        <w:rPr>
          <w:rFonts w:hint="eastAsia"/>
        </w:rPr>
        <w:t>9</w:t>
      </w:r>
      <w:ins w:id="614" w:author="rjxy" w:date="2019-05-19T20:56:00Z">
        <w:r w:rsidR="00886451">
          <w:rPr>
            <w:rFonts w:hint="eastAsia"/>
          </w:rPr>
          <w:t>：</w:t>
        </w:r>
      </w:ins>
    </w:p>
    <w:p w14:paraId="40BE9622" w14:textId="36AC59DD" w:rsidR="00093145" w:rsidRPr="00EE32D2" w:rsidRDefault="00093145" w:rsidP="00EE32D2">
      <w:pPr>
        <w:ind w:firstLine="420"/>
        <w:jc w:val="center"/>
        <w:rPr>
          <w:sz w:val="21"/>
          <w:szCs w:val="21"/>
        </w:rPr>
      </w:pPr>
      <w:r w:rsidRPr="00EE32D2">
        <w:rPr>
          <w:rFonts w:hint="eastAsia"/>
          <w:sz w:val="21"/>
          <w:szCs w:val="21"/>
        </w:rPr>
        <w:t>表3-</w:t>
      </w:r>
      <w:r w:rsidR="009009D5" w:rsidRPr="00EE32D2">
        <w:rPr>
          <w:sz w:val="21"/>
          <w:szCs w:val="21"/>
        </w:rPr>
        <w:t>9</w:t>
      </w:r>
      <w:r w:rsidRPr="00EE32D2">
        <w:rPr>
          <w:rFonts w:hint="eastAsia"/>
          <w:sz w:val="21"/>
          <w:szCs w:val="21"/>
        </w:rPr>
        <w:t>修改密码用例描述</w:t>
      </w:r>
    </w:p>
    <w:tbl>
      <w:tblPr>
        <w:tblStyle w:val="ae"/>
        <w:tblW w:w="0" w:type="auto"/>
        <w:jc w:val="center"/>
        <w:tblLook w:val="04A0" w:firstRow="1" w:lastRow="0" w:firstColumn="1" w:lastColumn="0" w:noHBand="0" w:noVBand="1"/>
        <w:tblPrChange w:id="615" w:author="科 雷" w:date="2019-05-20T21:31:00Z">
          <w:tblPr>
            <w:tblStyle w:val="ae"/>
            <w:tblW w:w="0" w:type="auto"/>
            <w:jc w:val="center"/>
            <w:tblLook w:val="04A0" w:firstRow="1" w:lastRow="0" w:firstColumn="1" w:lastColumn="0" w:noHBand="0" w:noVBand="1"/>
          </w:tblPr>
        </w:tblPrChange>
      </w:tblPr>
      <w:tblGrid>
        <w:gridCol w:w="1242"/>
        <w:gridCol w:w="2831"/>
        <w:gridCol w:w="1280"/>
        <w:gridCol w:w="3119"/>
        <w:tblGridChange w:id="616">
          <w:tblGrid>
            <w:gridCol w:w="1242"/>
            <w:gridCol w:w="2831"/>
            <w:gridCol w:w="1280"/>
            <w:gridCol w:w="3119"/>
          </w:tblGrid>
        </w:tblGridChange>
      </w:tblGrid>
      <w:tr w:rsidR="00093145" w:rsidRPr="00DA70D4" w14:paraId="015B3ED8" w14:textId="77777777" w:rsidTr="008B306B">
        <w:trPr>
          <w:trHeight w:val="377"/>
          <w:jc w:val="center"/>
          <w:trPrChange w:id="617" w:author="科 雷" w:date="2019-05-20T21:31:00Z">
            <w:trPr>
              <w:trHeight w:val="377"/>
              <w:jc w:val="center"/>
            </w:trPr>
          </w:trPrChange>
        </w:trPr>
        <w:tc>
          <w:tcPr>
            <w:tcW w:w="1242" w:type="dxa"/>
            <w:tcBorders>
              <w:top w:val="single" w:sz="4" w:space="0" w:color="auto"/>
              <w:left w:val="nil"/>
              <w:bottom w:val="single" w:sz="4" w:space="0" w:color="auto"/>
              <w:right w:val="nil"/>
            </w:tcBorders>
            <w:shd w:val="clear" w:color="auto" w:fill="auto"/>
            <w:vAlign w:val="center"/>
            <w:tcPrChange w:id="618" w:author="科 雷" w:date="2019-05-20T21:31:00Z">
              <w:tcPr>
                <w:tcW w:w="1242" w:type="dxa"/>
                <w:shd w:val="clear" w:color="auto" w:fill="F2F2F2" w:themeFill="background1" w:themeFillShade="F2"/>
                <w:vAlign w:val="center"/>
              </w:tcPr>
            </w:tcPrChange>
          </w:tcPr>
          <w:p w14:paraId="30C08F19" w14:textId="77777777" w:rsidR="00093145" w:rsidRDefault="00093145">
            <w:pPr>
              <w:ind w:firstLineChars="0" w:firstLine="0"/>
              <w:pPrChange w:id="619" w:author="科 雷" w:date="2019-05-20T16:45:00Z">
                <w:pPr>
                  <w:ind w:firstLine="480"/>
                  <w:jc w:val="center"/>
                </w:pPr>
              </w:pPrChange>
            </w:pPr>
            <w:r>
              <w:rPr>
                <w:rFonts w:hint="eastAsia"/>
              </w:rPr>
              <w:t>用例编号</w:t>
            </w:r>
          </w:p>
        </w:tc>
        <w:tc>
          <w:tcPr>
            <w:tcW w:w="2831" w:type="dxa"/>
            <w:tcBorders>
              <w:top w:val="single" w:sz="4" w:space="0" w:color="auto"/>
              <w:left w:val="nil"/>
              <w:bottom w:val="single" w:sz="4" w:space="0" w:color="auto"/>
              <w:right w:val="nil"/>
            </w:tcBorders>
            <w:vAlign w:val="center"/>
            <w:tcPrChange w:id="620" w:author="科 雷" w:date="2019-05-20T21:31:00Z">
              <w:tcPr>
                <w:tcW w:w="2831" w:type="dxa"/>
                <w:vAlign w:val="center"/>
              </w:tcPr>
            </w:tcPrChange>
          </w:tcPr>
          <w:p w14:paraId="663E7717" w14:textId="1B6FD509" w:rsidR="00093145" w:rsidRDefault="00093145" w:rsidP="00093145">
            <w:pPr>
              <w:ind w:firstLine="480"/>
            </w:pPr>
            <w:r>
              <w:t>003</w:t>
            </w:r>
          </w:p>
        </w:tc>
        <w:tc>
          <w:tcPr>
            <w:tcW w:w="1280" w:type="dxa"/>
            <w:tcBorders>
              <w:top w:val="single" w:sz="4" w:space="0" w:color="auto"/>
              <w:left w:val="nil"/>
              <w:bottom w:val="single" w:sz="4" w:space="0" w:color="auto"/>
              <w:right w:val="nil"/>
            </w:tcBorders>
            <w:shd w:val="clear" w:color="auto" w:fill="auto"/>
            <w:vAlign w:val="center"/>
            <w:tcPrChange w:id="621" w:author="科 雷" w:date="2019-05-20T21:31:00Z">
              <w:tcPr>
                <w:tcW w:w="1280" w:type="dxa"/>
                <w:shd w:val="clear" w:color="auto" w:fill="F2F2F2" w:themeFill="background1" w:themeFillShade="F2"/>
                <w:vAlign w:val="center"/>
              </w:tcPr>
            </w:tcPrChange>
          </w:tcPr>
          <w:p w14:paraId="056B925D" w14:textId="77777777" w:rsidR="00093145" w:rsidRDefault="00093145">
            <w:pPr>
              <w:ind w:firstLineChars="0" w:firstLine="0"/>
              <w:pPrChange w:id="622" w:author="科 雷" w:date="2019-05-20T16:45:00Z">
                <w:pPr>
                  <w:ind w:firstLine="480"/>
                </w:pPr>
              </w:pPrChange>
            </w:pPr>
            <w:r>
              <w:rPr>
                <w:rFonts w:hint="eastAsia"/>
              </w:rPr>
              <w:t>用例名称</w:t>
            </w:r>
          </w:p>
        </w:tc>
        <w:tc>
          <w:tcPr>
            <w:tcW w:w="3119" w:type="dxa"/>
            <w:tcBorders>
              <w:top w:val="single" w:sz="4" w:space="0" w:color="auto"/>
              <w:left w:val="nil"/>
              <w:bottom w:val="single" w:sz="4" w:space="0" w:color="auto"/>
              <w:right w:val="nil"/>
            </w:tcBorders>
            <w:vAlign w:val="center"/>
            <w:tcPrChange w:id="623" w:author="科 雷" w:date="2019-05-20T21:31:00Z">
              <w:tcPr>
                <w:tcW w:w="3119" w:type="dxa"/>
                <w:vAlign w:val="center"/>
              </w:tcPr>
            </w:tcPrChange>
          </w:tcPr>
          <w:p w14:paraId="0ADAA792" w14:textId="48D2621A" w:rsidR="00093145" w:rsidRPr="00DA70D4" w:rsidRDefault="00093145" w:rsidP="00093145">
            <w:pPr>
              <w:ind w:firstLine="480"/>
              <w:rPr>
                <w:bCs/>
              </w:rPr>
            </w:pPr>
            <w:r>
              <w:rPr>
                <w:rFonts w:hint="eastAsia"/>
                <w:bCs/>
              </w:rPr>
              <w:t>修改密码</w:t>
            </w:r>
          </w:p>
        </w:tc>
      </w:tr>
      <w:tr w:rsidR="00093145" w14:paraId="64D44633" w14:textId="77777777" w:rsidTr="008B306B">
        <w:trPr>
          <w:trHeight w:val="377"/>
          <w:jc w:val="center"/>
          <w:trPrChange w:id="624" w:author="科 雷" w:date="2019-05-20T21:31:00Z">
            <w:trPr>
              <w:trHeight w:val="377"/>
              <w:jc w:val="center"/>
            </w:trPr>
          </w:trPrChange>
        </w:trPr>
        <w:tc>
          <w:tcPr>
            <w:tcW w:w="1242" w:type="dxa"/>
            <w:tcBorders>
              <w:top w:val="single" w:sz="4" w:space="0" w:color="auto"/>
              <w:left w:val="nil"/>
              <w:bottom w:val="nil"/>
              <w:right w:val="nil"/>
            </w:tcBorders>
            <w:shd w:val="clear" w:color="auto" w:fill="auto"/>
            <w:vAlign w:val="center"/>
            <w:tcPrChange w:id="625" w:author="科 雷" w:date="2019-05-20T21:31:00Z">
              <w:tcPr>
                <w:tcW w:w="1242" w:type="dxa"/>
                <w:shd w:val="clear" w:color="auto" w:fill="F2F2F2" w:themeFill="background1" w:themeFillShade="F2"/>
                <w:vAlign w:val="center"/>
              </w:tcPr>
            </w:tcPrChange>
          </w:tcPr>
          <w:p w14:paraId="24869DCA" w14:textId="77777777" w:rsidR="00093145" w:rsidRDefault="00093145">
            <w:pPr>
              <w:ind w:firstLineChars="0" w:firstLine="0"/>
              <w:pPrChange w:id="626" w:author="科 雷" w:date="2019-05-20T16:45:00Z">
                <w:pPr>
                  <w:ind w:firstLine="480"/>
                  <w:jc w:val="center"/>
                </w:pPr>
              </w:pPrChange>
            </w:pPr>
            <w:r>
              <w:rPr>
                <w:rFonts w:hint="eastAsia"/>
              </w:rPr>
              <w:t>编制人</w:t>
            </w:r>
          </w:p>
        </w:tc>
        <w:tc>
          <w:tcPr>
            <w:tcW w:w="2831" w:type="dxa"/>
            <w:tcBorders>
              <w:top w:val="single" w:sz="4" w:space="0" w:color="auto"/>
              <w:left w:val="nil"/>
              <w:bottom w:val="nil"/>
              <w:right w:val="nil"/>
            </w:tcBorders>
            <w:vAlign w:val="center"/>
            <w:tcPrChange w:id="627" w:author="科 雷" w:date="2019-05-20T21:31:00Z">
              <w:tcPr>
                <w:tcW w:w="2831" w:type="dxa"/>
                <w:vAlign w:val="center"/>
              </w:tcPr>
            </w:tcPrChange>
          </w:tcPr>
          <w:p w14:paraId="5B602680" w14:textId="77777777" w:rsidR="00093145" w:rsidRDefault="00093145" w:rsidP="00093145">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628" w:author="科 雷" w:date="2019-05-20T21:31:00Z">
              <w:tcPr>
                <w:tcW w:w="1280" w:type="dxa"/>
                <w:shd w:val="clear" w:color="auto" w:fill="F2F2F2" w:themeFill="background1" w:themeFillShade="F2"/>
                <w:vAlign w:val="center"/>
              </w:tcPr>
            </w:tcPrChange>
          </w:tcPr>
          <w:p w14:paraId="12B1D2DC" w14:textId="77777777" w:rsidR="00093145" w:rsidRDefault="00093145">
            <w:pPr>
              <w:ind w:firstLineChars="0" w:firstLine="0"/>
              <w:pPrChange w:id="629" w:author="科 雷" w:date="2019-05-20T16:45:00Z">
                <w:pPr>
                  <w:ind w:firstLine="480"/>
                  <w:jc w:val="center"/>
                </w:pPr>
              </w:pPrChange>
            </w:pPr>
            <w:r>
              <w:rPr>
                <w:rFonts w:hint="eastAsia"/>
              </w:rPr>
              <w:t>编制日期</w:t>
            </w:r>
          </w:p>
        </w:tc>
        <w:tc>
          <w:tcPr>
            <w:tcW w:w="3119" w:type="dxa"/>
            <w:tcBorders>
              <w:top w:val="single" w:sz="4" w:space="0" w:color="auto"/>
              <w:left w:val="nil"/>
              <w:bottom w:val="nil"/>
              <w:right w:val="nil"/>
            </w:tcBorders>
            <w:vAlign w:val="center"/>
            <w:tcPrChange w:id="630" w:author="科 雷" w:date="2019-05-20T21:31:00Z">
              <w:tcPr>
                <w:tcW w:w="3119" w:type="dxa"/>
                <w:vAlign w:val="center"/>
              </w:tcPr>
            </w:tcPrChange>
          </w:tcPr>
          <w:p w14:paraId="4AF2EF54" w14:textId="77777777" w:rsidR="00093145" w:rsidRDefault="00093145" w:rsidP="00093145">
            <w:pPr>
              <w:ind w:firstLine="480"/>
            </w:pPr>
            <w:r>
              <w:t>2019</w:t>
            </w:r>
            <w:r>
              <w:rPr>
                <w:rFonts w:hint="eastAsia"/>
              </w:rPr>
              <w:t>-</w:t>
            </w:r>
            <w:r>
              <w:t>05</w:t>
            </w:r>
            <w:r>
              <w:rPr>
                <w:rFonts w:hint="eastAsia"/>
              </w:rPr>
              <w:t>-</w:t>
            </w:r>
            <w:r>
              <w:t>06</w:t>
            </w:r>
          </w:p>
        </w:tc>
      </w:tr>
      <w:tr w:rsidR="00093145" w14:paraId="68468C15" w14:textId="77777777" w:rsidTr="008B306B">
        <w:trPr>
          <w:trHeight w:val="377"/>
          <w:jc w:val="center"/>
          <w:trPrChange w:id="631"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32" w:author="科 雷" w:date="2019-05-20T21:31:00Z">
              <w:tcPr>
                <w:tcW w:w="1242" w:type="dxa"/>
                <w:shd w:val="clear" w:color="auto" w:fill="F2F2F2" w:themeFill="background1" w:themeFillShade="F2"/>
                <w:vAlign w:val="center"/>
              </w:tcPr>
            </w:tcPrChange>
          </w:tcPr>
          <w:p w14:paraId="3E9606D1" w14:textId="77777777" w:rsidR="00093145" w:rsidRDefault="00093145">
            <w:pPr>
              <w:ind w:firstLineChars="0" w:firstLine="0"/>
              <w:pPrChange w:id="633" w:author="科 雷" w:date="2019-05-20T16:45:00Z">
                <w:pPr>
                  <w:ind w:firstLine="480"/>
                  <w:jc w:val="center"/>
                </w:pPr>
              </w:pPrChange>
            </w:pPr>
            <w:r>
              <w:rPr>
                <w:rFonts w:hint="eastAsia"/>
              </w:rPr>
              <w:t>用例描述</w:t>
            </w:r>
          </w:p>
        </w:tc>
        <w:tc>
          <w:tcPr>
            <w:tcW w:w="7230" w:type="dxa"/>
            <w:gridSpan w:val="3"/>
            <w:tcBorders>
              <w:top w:val="nil"/>
              <w:left w:val="nil"/>
              <w:bottom w:val="nil"/>
              <w:right w:val="nil"/>
            </w:tcBorders>
            <w:vAlign w:val="center"/>
            <w:tcPrChange w:id="634" w:author="科 雷" w:date="2019-05-20T21:31:00Z">
              <w:tcPr>
                <w:tcW w:w="7230" w:type="dxa"/>
                <w:gridSpan w:val="3"/>
                <w:vAlign w:val="center"/>
              </w:tcPr>
            </w:tcPrChange>
          </w:tcPr>
          <w:p w14:paraId="1C90562C" w14:textId="519BFAC4" w:rsidR="00093145" w:rsidRDefault="00093145" w:rsidP="00093145">
            <w:pPr>
              <w:ind w:firstLine="480"/>
            </w:pPr>
            <w:r>
              <w:rPr>
                <w:rFonts w:hint="eastAsia"/>
              </w:rPr>
              <w:t>用户忘记密码的时候即可以通过此用例重置密码</w:t>
            </w:r>
          </w:p>
        </w:tc>
      </w:tr>
      <w:tr w:rsidR="00093145" w14:paraId="42A31200" w14:textId="77777777" w:rsidTr="008B306B">
        <w:trPr>
          <w:trHeight w:val="377"/>
          <w:jc w:val="center"/>
          <w:trPrChange w:id="635"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36" w:author="科 雷" w:date="2019-05-20T21:31:00Z">
              <w:tcPr>
                <w:tcW w:w="1242" w:type="dxa"/>
                <w:shd w:val="clear" w:color="auto" w:fill="F2F2F2" w:themeFill="background1" w:themeFillShade="F2"/>
                <w:vAlign w:val="center"/>
              </w:tcPr>
            </w:tcPrChange>
          </w:tcPr>
          <w:p w14:paraId="7578E102" w14:textId="77777777" w:rsidR="00093145" w:rsidRDefault="00093145">
            <w:pPr>
              <w:ind w:firstLineChars="0" w:firstLine="0"/>
              <w:pPrChange w:id="637" w:author="科 雷" w:date="2019-05-20T16:45:00Z">
                <w:pPr>
                  <w:ind w:firstLine="480"/>
                  <w:jc w:val="center"/>
                </w:pPr>
              </w:pPrChange>
            </w:pPr>
            <w:r>
              <w:rPr>
                <w:rFonts w:hint="eastAsia"/>
              </w:rPr>
              <w:t>参与者</w:t>
            </w:r>
          </w:p>
        </w:tc>
        <w:tc>
          <w:tcPr>
            <w:tcW w:w="7230" w:type="dxa"/>
            <w:gridSpan w:val="3"/>
            <w:tcBorders>
              <w:top w:val="nil"/>
              <w:left w:val="nil"/>
              <w:bottom w:val="nil"/>
              <w:right w:val="nil"/>
            </w:tcBorders>
            <w:vAlign w:val="center"/>
            <w:tcPrChange w:id="638" w:author="科 雷" w:date="2019-05-20T21:31:00Z">
              <w:tcPr>
                <w:tcW w:w="7230" w:type="dxa"/>
                <w:gridSpan w:val="3"/>
                <w:vAlign w:val="center"/>
              </w:tcPr>
            </w:tcPrChange>
          </w:tcPr>
          <w:p w14:paraId="395D12B2" w14:textId="77777777" w:rsidR="00093145" w:rsidRDefault="00093145" w:rsidP="00093145">
            <w:pPr>
              <w:ind w:firstLine="480"/>
            </w:pPr>
            <w:r>
              <w:rPr>
                <w:rFonts w:hint="eastAsia"/>
              </w:rPr>
              <w:t>用户</w:t>
            </w:r>
          </w:p>
        </w:tc>
      </w:tr>
      <w:tr w:rsidR="00093145" w:rsidRPr="001B42CC" w14:paraId="708A9A2C" w14:textId="77777777" w:rsidTr="008B306B">
        <w:trPr>
          <w:trHeight w:val="377"/>
          <w:jc w:val="center"/>
          <w:trPrChange w:id="639"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40" w:author="科 雷" w:date="2019-05-20T21:31:00Z">
              <w:tcPr>
                <w:tcW w:w="1242" w:type="dxa"/>
                <w:shd w:val="clear" w:color="auto" w:fill="F2F2F2" w:themeFill="background1" w:themeFillShade="F2"/>
                <w:vAlign w:val="center"/>
              </w:tcPr>
            </w:tcPrChange>
          </w:tcPr>
          <w:p w14:paraId="04F673F4" w14:textId="77777777" w:rsidR="00093145" w:rsidRDefault="00093145">
            <w:pPr>
              <w:ind w:firstLineChars="0" w:firstLine="0"/>
              <w:pPrChange w:id="641" w:author="科 雷" w:date="2019-05-20T16:45:00Z">
                <w:pPr>
                  <w:ind w:firstLine="480"/>
                  <w:jc w:val="center"/>
                </w:pPr>
              </w:pPrChange>
            </w:pPr>
            <w:r w:rsidRPr="001E5709">
              <w:rPr>
                <w:rFonts w:hint="eastAsia"/>
              </w:rPr>
              <w:t>前置条件</w:t>
            </w:r>
          </w:p>
        </w:tc>
        <w:tc>
          <w:tcPr>
            <w:tcW w:w="7230" w:type="dxa"/>
            <w:gridSpan w:val="3"/>
            <w:tcBorders>
              <w:top w:val="nil"/>
              <w:left w:val="nil"/>
              <w:bottom w:val="nil"/>
              <w:right w:val="nil"/>
            </w:tcBorders>
            <w:vAlign w:val="center"/>
            <w:tcPrChange w:id="642" w:author="科 雷" w:date="2019-05-20T21:31:00Z">
              <w:tcPr>
                <w:tcW w:w="7230" w:type="dxa"/>
                <w:gridSpan w:val="3"/>
                <w:vAlign w:val="center"/>
              </w:tcPr>
            </w:tcPrChange>
          </w:tcPr>
          <w:p w14:paraId="7DCB04F8" w14:textId="4C1882D8" w:rsidR="00093145" w:rsidRPr="001B42CC" w:rsidRDefault="00093145" w:rsidP="00093145">
            <w:pPr>
              <w:ind w:firstLine="480"/>
            </w:pPr>
            <w:r>
              <w:rPr>
                <w:rFonts w:hint="eastAsia"/>
              </w:rPr>
              <w:t>忘记密码</w:t>
            </w:r>
          </w:p>
        </w:tc>
      </w:tr>
      <w:tr w:rsidR="00093145" w14:paraId="27CF57CE" w14:textId="77777777" w:rsidTr="008B306B">
        <w:trPr>
          <w:trHeight w:val="377"/>
          <w:jc w:val="center"/>
          <w:trPrChange w:id="643"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44" w:author="科 雷" w:date="2019-05-20T21:31:00Z">
              <w:tcPr>
                <w:tcW w:w="1242" w:type="dxa"/>
                <w:shd w:val="clear" w:color="auto" w:fill="F2F2F2" w:themeFill="background1" w:themeFillShade="F2"/>
                <w:vAlign w:val="center"/>
              </w:tcPr>
            </w:tcPrChange>
          </w:tcPr>
          <w:p w14:paraId="10498266" w14:textId="77777777" w:rsidR="00093145" w:rsidRDefault="00093145">
            <w:pPr>
              <w:ind w:firstLineChars="0" w:firstLine="0"/>
              <w:pPrChange w:id="645" w:author="科 雷" w:date="2019-05-20T16:45: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vAlign w:val="center"/>
            <w:tcPrChange w:id="646" w:author="科 雷" w:date="2019-05-20T21:31:00Z">
              <w:tcPr>
                <w:tcW w:w="7230" w:type="dxa"/>
                <w:gridSpan w:val="3"/>
                <w:vAlign w:val="center"/>
              </w:tcPr>
            </w:tcPrChange>
          </w:tcPr>
          <w:p w14:paraId="6F1C32A2" w14:textId="77777777" w:rsidR="00093145" w:rsidRDefault="00093145" w:rsidP="00093145">
            <w:pPr>
              <w:ind w:firstLine="480"/>
            </w:pPr>
            <w:r>
              <w:rPr>
                <w:rFonts w:hint="eastAsia"/>
              </w:rPr>
              <w:t>验证信息符合规则，并且验证成功</w:t>
            </w:r>
          </w:p>
        </w:tc>
      </w:tr>
      <w:tr w:rsidR="00093145" w14:paraId="092EA054" w14:textId="77777777" w:rsidTr="008B306B">
        <w:trPr>
          <w:trHeight w:val="50"/>
          <w:jc w:val="center"/>
          <w:trPrChange w:id="647" w:author="科 雷" w:date="2019-05-20T21:31:00Z">
            <w:trPr>
              <w:trHeight w:val="50"/>
              <w:jc w:val="center"/>
            </w:trPr>
          </w:trPrChange>
        </w:trPr>
        <w:tc>
          <w:tcPr>
            <w:tcW w:w="1242" w:type="dxa"/>
            <w:tcBorders>
              <w:top w:val="nil"/>
              <w:left w:val="nil"/>
              <w:bottom w:val="nil"/>
              <w:right w:val="nil"/>
            </w:tcBorders>
            <w:shd w:val="clear" w:color="auto" w:fill="auto"/>
            <w:vAlign w:val="center"/>
            <w:tcPrChange w:id="648" w:author="科 雷" w:date="2019-05-20T21:31:00Z">
              <w:tcPr>
                <w:tcW w:w="1242" w:type="dxa"/>
                <w:shd w:val="clear" w:color="auto" w:fill="F2F2F2" w:themeFill="background1" w:themeFillShade="F2"/>
                <w:vAlign w:val="center"/>
              </w:tcPr>
            </w:tcPrChange>
          </w:tcPr>
          <w:p w14:paraId="5868437D" w14:textId="77777777" w:rsidR="00093145" w:rsidRDefault="00093145">
            <w:pPr>
              <w:ind w:firstLineChars="0" w:firstLine="0"/>
              <w:pPrChange w:id="649" w:author="科 雷" w:date="2019-05-20T16:45:00Z">
                <w:pPr>
                  <w:ind w:firstLine="480"/>
                  <w:jc w:val="center"/>
                </w:pPr>
              </w:pPrChange>
            </w:pPr>
            <w:r>
              <w:rPr>
                <w:rFonts w:hint="eastAsia"/>
              </w:rPr>
              <w:t>优先级别</w:t>
            </w:r>
          </w:p>
        </w:tc>
        <w:tc>
          <w:tcPr>
            <w:tcW w:w="7230" w:type="dxa"/>
            <w:gridSpan w:val="3"/>
            <w:tcBorders>
              <w:top w:val="nil"/>
              <w:left w:val="nil"/>
              <w:bottom w:val="nil"/>
              <w:right w:val="nil"/>
            </w:tcBorders>
            <w:vAlign w:val="center"/>
            <w:tcPrChange w:id="650" w:author="科 雷" w:date="2019-05-20T21:31:00Z">
              <w:tcPr>
                <w:tcW w:w="7230" w:type="dxa"/>
                <w:gridSpan w:val="3"/>
                <w:vAlign w:val="center"/>
              </w:tcPr>
            </w:tcPrChange>
          </w:tcPr>
          <w:p w14:paraId="32F20174" w14:textId="77777777" w:rsidR="00093145" w:rsidRDefault="00093145" w:rsidP="00093145">
            <w:pPr>
              <w:ind w:firstLine="480"/>
            </w:pPr>
            <w:r>
              <w:rPr>
                <w:rFonts w:hint="eastAsia"/>
              </w:rPr>
              <w:t>高</w:t>
            </w:r>
          </w:p>
        </w:tc>
      </w:tr>
      <w:tr w:rsidR="00093145" w:rsidRPr="00015163" w14:paraId="0A0477E6" w14:textId="77777777" w:rsidTr="00BE6799">
        <w:trPr>
          <w:trHeight w:val="377"/>
          <w:jc w:val="center"/>
          <w:trPrChange w:id="651" w:author="科 雷" w:date="2019-05-20T16:53:00Z">
            <w:trPr>
              <w:trHeight w:val="377"/>
              <w:jc w:val="center"/>
            </w:trPr>
          </w:trPrChange>
        </w:trPr>
        <w:tc>
          <w:tcPr>
            <w:tcW w:w="8472" w:type="dxa"/>
            <w:gridSpan w:val="4"/>
            <w:tcBorders>
              <w:top w:val="nil"/>
              <w:left w:val="nil"/>
              <w:bottom w:val="nil"/>
              <w:right w:val="nil"/>
            </w:tcBorders>
            <w:shd w:val="clear" w:color="auto" w:fill="auto"/>
            <w:vAlign w:val="center"/>
            <w:tcPrChange w:id="652" w:author="科 雷" w:date="2019-05-20T16:53:00Z">
              <w:tcPr>
                <w:tcW w:w="8472" w:type="dxa"/>
                <w:gridSpan w:val="4"/>
                <w:shd w:val="clear" w:color="auto" w:fill="auto"/>
                <w:vAlign w:val="center"/>
              </w:tcPr>
            </w:tcPrChange>
          </w:tcPr>
          <w:p w14:paraId="30D070BF" w14:textId="7FD02919" w:rsidR="00093145" w:rsidRDefault="00093145" w:rsidP="00093145">
            <w:pPr>
              <w:ind w:firstLine="480"/>
            </w:pPr>
            <w:r>
              <w:rPr>
                <w:rFonts w:hint="eastAsia"/>
              </w:rPr>
              <w:t>基本事件流</w:t>
            </w:r>
          </w:p>
          <w:p w14:paraId="5268889E" w14:textId="3E6408B2" w:rsidR="00093145" w:rsidRDefault="00974748" w:rsidP="00093145">
            <w:pPr>
              <w:pStyle w:val="a7"/>
              <w:numPr>
                <w:ilvl w:val="0"/>
                <w:numId w:val="18"/>
              </w:numPr>
              <w:ind w:firstLineChars="0"/>
            </w:pPr>
            <w:r>
              <w:rPr>
                <w:rFonts w:hint="eastAsia"/>
              </w:rPr>
              <w:t>验证账号，以及账号绑定的邮箱是否正确</w:t>
            </w:r>
          </w:p>
          <w:p w14:paraId="5DBDE107" w14:textId="3D30E7F8" w:rsidR="007400D0" w:rsidRDefault="00942462" w:rsidP="00093145">
            <w:pPr>
              <w:pStyle w:val="a7"/>
              <w:numPr>
                <w:ilvl w:val="0"/>
                <w:numId w:val="18"/>
              </w:numPr>
              <w:ind w:firstLineChars="0"/>
            </w:pPr>
            <w:r>
              <w:rPr>
                <w:rFonts w:hint="eastAsia"/>
              </w:rPr>
              <w:t>绑定无误之后发送邮件验证码</w:t>
            </w:r>
          </w:p>
          <w:p w14:paraId="3F5601D4" w14:textId="77777777" w:rsidR="007400D0" w:rsidRDefault="007400D0" w:rsidP="007400D0">
            <w:pPr>
              <w:pStyle w:val="a7"/>
              <w:numPr>
                <w:ilvl w:val="0"/>
                <w:numId w:val="18"/>
              </w:numPr>
              <w:ind w:firstLineChars="0"/>
            </w:pPr>
            <w:r>
              <w:rPr>
                <w:rFonts w:hint="eastAsia"/>
              </w:rPr>
              <w:t>输入正确的验证码</w:t>
            </w:r>
          </w:p>
          <w:p w14:paraId="542A8C3E" w14:textId="77777777" w:rsidR="007400D0" w:rsidRDefault="007400D0" w:rsidP="007400D0">
            <w:pPr>
              <w:pStyle w:val="a7"/>
              <w:numPr>
                <w:ilvl w:val="0"/>
                <w:numId w:val="18"/>
              </w:numPr>
              <w:ind w:firstLineChars="0"/>
            </w:pPr>
            <w:r>
              <w:rPr>
                <w:rFonts w:hint="eastAsia"/>
              </w:rPr>
              <w:t>输入修改后的密码并确认</w:t>
            </w:r>
          </w:p>
          <w:p w14:paraId="02978636" w14:textId="1B58587F" w:rsidR="007400D0" w:rsidRPr="007400D0" w:rsidRDefault="007400D0" w:rsidP="007400D0">
            <w:pPr>
              <w:pStyle w:val="a7"/>
              <w:ind w:left="840" w:firstLineChars="0" w:firstLine="0"/>
            </w:pPr>
            <w:r>
              <w:rPr>
                <w:rFonts w:hint="eastAsia"/>
              </w:rPr>
              <w:t>返回登录界面</w:t>
            </w:r>
          </w:p>
        </w:tc>
      </w:tr>
      <w:tr w:rsidR="00093145" w:rsidRPr="00BA4572" w14:paraId="504D78B5" w14:textId="77777777" w:rsidTr="00BE6799">
        <w:trPr>
          <w:trHeight w:val="666"/>
          <w:jc w:val="center"/>
          <w:trPrChange w:id="653" w:author="科 雷" w:date="2019-05-20T16:53:00Z">
            <w:trPr>
              <w:trHeight w:val="666"/>
              <w:jc w:val="center"/>
            </w:trPr>
          </w:trPrChange>
        </w:trPr>
        <w:tc>
          <w:tcPr>
            <w:tcW w:w="8472" w:type="dxa"/>
            <w:gridSpan w:val="4"/>
            <w:tcBorders>
              <w:top w:val="nil"/>
              <w:left w:val="nil"/>
              <w:bottom w:val="nil"/>
              <w:right w:val="nil"/>
            </w:tcBorders>
            <w:shd w:val="clear" w:color="auto" w:fill="auto"/>
            <w:vAlign w:val="center"/>
            <w:tcPrChange w:id="654" w:author="科 雷" w:date="2019-05-20T16:53:00Z">
              <w:tcPr>
                <w:tcW w:w="8472" w:type="dxa"/>
                <w:gridSpan w:val="4"/>
                <w:shd w:val="clear" w:color="auto" w:fill="auto"/>
                <w:vAlign w:val="center"/>
              </w:tcPr>
            </w:tcPrChange>
          </w:tcPr>
          <w:p w14:paraId="5C3E2D3A" w14:textId="77777777" w:rsidR="00093145" w:rsidRDefault="00093145" w:rsidP="00705820">
            <w:pPr>
              <w:ind w:firstLine="480"/>
            </w:pPr>
            <w:r>
              <w:rPr>
                <w:rFonts w:hint="eastAsia"/>
              </w:rPr>
              <w:t>可选事件流</w:t>
            </w:r>
          </w:p>
          <w:p w14:paraId="4453721C" w14:textId="62693C66" w:rsidR="00705820" w:rsidRPr="00705820" w:rsidRDefault="00576331" w:rsidP="00705820">
            <w:pPr>
              <w:pStyle w:val="a7"/>
              <w:numPr>
                <w:ilvl w:val="0"/>
                <w:numId w:val="21"/>
              </w:numPr>
              <w:ind w:firstLineChars="0"/>
            </w:pPr>
            <w:r>
              <w:rPr>
                <w:rFonts w:hint="eastAsia"/>
              </w:rPr>
              <w:t>重置密码时，</w:t>
            </w:r>
            <w:r w:rsidR="00235A6A">
              <w:rPr>
                <w:rFonts w:hint="eastAsia"/>
              </w:rPr>
              <w:t>也</w:t>
            </w:r>
            <w:r>
              <w:rPr>
                <w:rFonts w:hint="eastAsia"/>
              </w:rPr>
              <w:t>能够进入登录界面</w:t>
            </w:r>
          </w:p>
        </w:tc>
      </w:tr>
      <w:tr w:rsidR="00093145" w14:paraId="4B1728F5" w14:textId="77777777" w:rsidTr="008B306B">
        <w:trPr>
          <w:trHeight w:val="377"/>
          <w:jc w:val="center"/>
          <w:trPrChange w:id="655"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56" w:author="科 雷" w:date="2019-05-20T21:31:00Z">
              <w:tcPr>
                <w:tcW w:w="1242" w:type="dxa"/>
                <w:shd w:val="clear" w:color="auto" w:fill="F2F2F2" w:themeFill="background1" w:themeFillShade="F2"/>
                <w:vAlign w:val="center"/>
              </w:tcPr>
            </w:tcPrChange>
          </w:tcPr>
          <w:p w14:paraId="471C9E1B" w14:textId="77777777" w:rsidR="00093145" w:rsidRDefault="00093145">
            <w:pPr>
              <w:ind w:firstLineChars="0" w:firstLine="0"/>
              <w:pPrChange w:id="657" w:author="科 雷" w:date="2019-05-20T16:45:00Z">
                <w:pPr>
                  <w:ind w:firstLine="480"/>
                  <w:jc w:val="center"/>
                </w:pPr>
              </w:pPrChange>
            </w:pPr>
            <w:r>
              <w:rPr>
                <w:rFonts w:hint="eastAsia"/>
              </w:rPr>
              <w:t>特殊需求</w:t>
            </w:r>
          </w:p>
        </w:tc>
        <w:tc>
          <w:tcPr>
            <w:tcW w:w="7230" w:type="dxa"/>
            <w:gridSpan w:val="3"/>
            <w:tcBorders>
              <w:top w:val="nil"/>
              <w:left w:val="nil"/>
              <w:bottom w:val="nil"/>
              <w:right w:val="nil"/>
            </w:tcBorders>
            <w:vAlign w:val="center"/>
            <w:tcPrChange w:id="658" w:author="科 雷" w:date="2019-05-20T21:31:00Z">
              <w:tcPr>
                <w:tcW w:w="7230" w:type="dxa"/>
                <w:gridSpan w:val="3"/>
                <w:vAlign w:val="center"/>
              </w:tcPr>
            </w:tcPrChange>
          </w:tcPr>
          <w:p w14:paraId="2FEA504B" w14:textId="77777777" w:rsidR="00093145" w:rsidRDefault="00093145" w:rsidP="00093145">
            <w:pPr>
              <w:ind w:firstLine="480"/>
            </w:pPr>
            <w:r>
              <w:rPr>
                <w:rFonts w:hint="eastAsia"/>
              </w:rPr>
              <w:t>无</w:t>
            </w:r>
          </w:p>
        </w:tc>
      </w:tr>
      <w:tr w:rsidR="00093145" w14:paraId="75C00419" w14:textId="77777777" w:rsidTr="008B306B">
        <w:trPr>
          <w:trHeight w:val="50"/>
          <w:jc w:val="center"/>
          <w:trPrChange w:id="659" w:author="科 雷" w:date="2019-05-20T21:31:00Z">
            <w:trPr>
              <w:trHeight w:val="50"/>
              <w:jc w:val="center"/>
            </w:trPr>
          </w:trPrChange>
        </w:trPr>
        <w:tc>
          <w:tcPr>
            <w:tcW w:w="1242" w:type="dxa"/>
            <w:tcBorders>
              <w:top w:val="nil"/>
              <w:left w:val="nil"/>
              <w:bottom w:val="single" w:sz="4" w:space="0" w:color="auto"/>
              <w:right w:val="nil"/>
            </w:tcBorders>
            <w:shd w:val="clear" w:color="auto" w:fill="auto"/>
            <w:vAlign w:val="center"/>
            <w:tcPrChange w:id="660" w:author="科 雷" w:date="2019-05-20T21:31:00Z">
              <w:tcPr>
                <w:tcW w:w="1242" w:type="dxa"/>
                <w:shd w:val="clear" w:color="auto" w:fill="F2F2F2" w:themeFill="background1" w:themeFillShade="F2"/>
                <w:vAlign w:val="center"/>
              </w:tcPr>
            </w:tcPrChange>
          </w:tcPr>
          <w:p w14:paraId="528B256E" w14:textId="77777777" w:rsidR="00093145" w:rsidRDefault="00093145">
            <w:pPr>
              <w:ind w:firstLineChars="0" w:firstLine="0"/>
              <w:pPrChange w:id="661" w:author="科 雷" w:date="2019-05-20T16:45:00Z">
                <w:pPr>
                  <w:ind w:firstLine="480"/>
                  <w:jc w:val="center"/>
                </w:pPr>
              </w:pPrChange>
            </w:pPr>
            <w:r>
              <w:rPr>
                <w:rFonts w:hint="eastAsia"/>
              </w:rPr>
              <w:t>扩展点</w:t>
            </w:r>
          </w:p>
        </w:tc>
        <w:tc>
          <w:tcPr>
            <w:tcW w:w="7230" w:type="dxa"/>
            <w:gridSpan w:val="3"/>
            <w:tcBorders>
              <w:top w:val="nil"/>
              <w:left w:val="nil"/>
              <w:bottom w:val="single" w:sz="4" w:space="0" w:color="auto"/>
              <w:right w:val="nil"/>
            </w:tcBorders>
            <w:vAlign w:val="center"/>
            <w:tcPrChange w:id="662" w:author="科 雷" w:date="2019-05-20T21:31:00Z">
              <w:tcPr>
                <w:tcW w:w="7230" w:type="dxa"/>
                <w:gridSpan w:val="3"/>
                <w:vAlign w:val="center"/>
              </w:tcPr>
            </w:tcPrChange>
          </w:tcPr>
          <w:p w14:paraId="3F27D26A" w14:textId="77777777" w:rsidR="00093145" w:rsidRDefault="00093145" w:rsidP="00093145">
            <w:pPr>
              <w:ind w:firstLine="480"/>
            </w:pPr>
            <w:r>
              <w:rPr>
                <w:rFonts w:hint="eastAsia"/>
              </w:rPr>
              <w:t>无</w:t>
            </w:r>
          </w:p>
        </w:tc>
      </w:tr>
    </w:tbl>
    <w:p w14:paraId="6B84B7F1" w14:textId="77777777" w:rsidR="00093145" w:rsidRPr="00093145" w:rsidRDefault="00093145" w:rsidP="00093145">
      <w:pPr>
        <w:ind w:firstLine="480"/>
      </w:pPr>
    </w:p>
    <w:p w14:paraId="159F4169" w14:textId="66C4A652" w:rsidR="00371A3F" w:rsidRDefault="005B6536" w:rsidP="00336962">
      <w:pPr>
        <w:ind w:firstLine="480"/>
      </w:pPr>
      <w:r>
        <w:object w:dxaOrig="16876" w:dyaOrig="3766" w14:anchorId="359FC7DE">
          <v:shape id="_x0000_i1034" type="#_x0000_t75" style="width:453pt;height:101.4pt" o:ole="">
            <v:imagedata r:id="rId40" o:title=""/>
          </v:shape>
          <o:OLEObject Type="Embed" ProgID="Visio.Drawing.15" ShapeID="_x0000_i1034" DrawAspect="Content" ObjectID="_1619894574" r:id="rId41"/>
        </w:object>
      </w:r>
    </w:p>
    <w:p w14:paraId="35748CDE" w14:textId="7330825A" w:rsidR="005B6536" w:rsidRDefault="005B6536" w:rsidP="00336962">
      <w:pPr>
        <w:ind w:firstLine="480"/>
      </w:pPr>
      <w:r>
        <w:object w:dxaOrig="12975" w:dyaOrig="2070" w14:anchorId="7DE56DAF">
          <v:shape id="_x0000_i1035" type="#_x0000_t75" style="width:453.6pt;height:72.6pt" o:ole="">
            <v:imagedata r:id="rId42" o:title=""/>
          </v:shape>
          <o:OLEObject Type="Embed" ProgID="Visio.Drawing.15" ShapeID="_x0000_i1035" DrawAspect="Content" ObjectID="_1619894575" r:id="rId43"/>
        </w:object>
      </w:r>
    </w:p>
    <w:p w14:paraId="2705B88C" w14:textId="27FB6290" w:rsidR="00170914" w:rsidRPr="00EE32D2" w:rsidRDefault="00170914" w:rsidP="00EE32D2">
      <w:pPr>
        <w:ind w:firstLine="420"/>
        <w:jc w:val="center"/>
        <w:rPr>
          <w:sz w:val="21"/>
          <w:szCs w:val="21"/>
        </w:rPr>
      </w:pPr>
      <w:commentRangeStart w:id="663"/>
      <w:r w:rsidRPr="00EE32D2">
        <w:rPr>
          <w:rFonts w:hint="eastAsia"/>
          <w:sz w:val="21"/>
          <w:szCs w:val="21"/>
        </w:rPr>
        <w:t>图3-</w:t>
      </w:r>
      <w:r w:rsidR="009009D5" w:rsidRPr="00EE32D2">
        <w:rPr>
          <w:sz w:val="21"/>
          <w:szCs w:val="21"/>
        </w:rPr>
        <w:t>10</w:t>
      </w:r>
      <w:commentRangeEnd w:id="663"/>
      <w:r w:rsidR="00886451">
        <w:rPr>
          <w:rStyle w:val="af1"/>
        </w:rPr>
        <w:commentReference w:id="663"/>
      </w:r>
      <w:r w:rsidR="00676B46" w:rsidRPr="00EE32D2">
        <w:rPr>
          <w:sz w:val="21"/>
          <w:szCs w:val="21"/>
        </w:rPr>
        <w:t xml:space="preserve"> </w:t>
      </w:r>
      <w:r w:rsidR="00676B46" w:rsidRPr="00EE32D2">
        <w:rPr>
          <w:rFonts w:hint="eastAsia"/>
          <w:sz w:val="21"/>
          <w:szCs w:val="21"/>
        </w:rPr>
        <w:t>用户修改信息、练习</w:t>
      </w:r>
    </w:p>
    <w:p w14:paraId="35FFEE41" w14:textId="43BC1886" w:rsidR="00796E9B" w:rsidRDefault="00526183" w:rsidP="000A7FF6">
      <w:pPr>
        <w:ind w:firstLine="480"/>
      </w:pPr>
      <w:ins w:id="664" w:author="科 雷" w:date="2019-05-20T19:18:00Z">
        <w:r>
          <w:rPr>
            <w:rFonts w:hint="eastAsia"/>
          </w:rPr>
          <w:t>用户修改信息、练习用例图</w:t>
        </w:r>
      </w:ins>
      <w:r w:rsidR="00796E9B">
        <w:rPr>
          <w:rFonts w:hint="eastAsia"/>
        </w:rPr>
        <w:t>如图3-</w:t>
      </w:r>
      <w:r w:rsidR="00796E9B">
        <w:t>7</w:t>
      </w:r>
      <w:del w:id="665" w:author="科 雷" w:date="2019-05-20T19:18:00Z">
        <w:r w:rsidR="00796E9B" w:rsidDel="00526183">
          <w:rPr>
            <w:rFonts w:hint="eastAsia"/>
          </w:rPr>
          <w:delText>用户修改信息、练习用例图</w:delText>
        </w:r>
      </w:del>
      <w:r w:rsidR="00796E9B">
        <w:rPr>
          <w:rFonts w:hint="eastAsia"/>
        </w:rPr>
        <w:t>，用户能够在登录之后，修改自己的个人信息；并且能够选择练习的方式、题目的数量、题目的类型进行练习，练习未完成退出练习下次即可进行“断点续做”，也可以删除上次做题记录，重新开始练习。</w:t>
      </w:r>
    </w:p>
    <w:p w14:paraId="014D36FB" w14:textId="25589759" w:rsidR="004E1A71" w:rsidRDefault="004E1A71" w:rsidP="000A7FF6">
      <w:pPr>
        <w:ind w:firstLine="480"/>
      </w:pPr>
      <w:r>
        <w:rPr>
          <w:rFonts w:hint="eastAsia"/>
        </w:rPr>
        <w:t>修改个人信息用例描述如表</w:t>
      </w:r>
      <w:r>
        <w:t>3</w:t>
      </w:r>
      <w:r>
        <w:rPr>
          <w:rFonts w:hint="eastAsia"/>
        </w:rPr>
        <w:t>-</w:t>
      </w:r>
      <w:r w:rsidR="009009D5">
        <w:rPr>
          <w:rFonts w:hint="eastAsia"/>
        </w:rPr>
        <w:t>11</w:t>
      </w:r>
      <w:ins w:id="666" w:author="科 雷" w:date="2019-05-20T16:54:00Z">
        <w:r w:rsidR="00BD6E45">
          <w:rPr>
            <w:rFonts w:hint="eastAsia"/>
          </w:rPr>
          <w:t>：</w:t>
        </w:r>
      </w:ins>
    </w:p>
    <w:p w14:paraId="0A42F3AF" w14:textId="4C9FE754" w:rsidR="004E1A71" w:rsidRPr="00EE32D2" w:rsidRDefault="004E1A71" w:rsidP="00EE32D2">
      <w:pPr>
        <w:ind w:firstLine="420"/>
        <w:jc w:val="center"/>
        <w:rPr>
          <w:sz w:val="21"/>
          <w:szCs w:val="21"/>
        </w:rPr>
      </w:pPr>
      <w:r w:rsidRPr="00EE32D2">
        <w:rPr>
          <w:rFonts w:hint="eastAsia"/>
          <w:sz w:val="21"/>
          <w:szCs w:val="21"/>
        </w:rPr>
        <w:t>表3-</w:t>
      </w:r>
      <w:r w:rsidR="009009D5" w:rsidRPr="00EE32D2">
        <w:rPr>
          <w:sz w:val="21"/>
          <w:szCs w:val="21"/>
        </w:rPr>
        <w:t>11</w:t>
      </w:r>
      <w:r w:rsidRPr="00EE32D2">
        <w:rPr>
          <w:rFonts w:hint="eastAsia"/>
          <w:sz w:val="21"/>
          <w:szCs w:val="21"/>
        </w:rPr>
        <w:t>修改个人信息用例描述</w:t>
      </w:r>
    </w:p>
    <w:tbl>
      <w:tblPr>
        <w:tblStyle w:val="ae"/>
        <w:tblW w:w="0" w:type="auto"/>
        <w:jc w:val="center"/>
        <w:tblLook w:val="04A0" w:firstRow="1" w:lastRow="0" w:firstColumn="1" w:lastColumn="0" w:noHBand="0" w:noVBand="1"/>
        <w:tblPrChange w:id="667" w:author="科 雷" w:date="2019-05-20T21:31:00Z">
          <w:tblPr>
            <w:tblStyle w:val="ae"/>
            <w:tblW w:w="0" w:type="auto"/>
            <w:jc w:val="center"/>
            <w:tblLook w:val="04A0" w:firstRow="1" w:lastRow="0" w:firstColumn="1" w:lastColumn="0" w:noHBand="0" w:noVBand="1"/>
          </w:tblPr>
        </w:tblPrChange>
      </w:tblPr>
      <w:tblGrid>
        <w:gridCol w:w="1242"/>
        <w:gridCol w:w="2831"/>
        <w:gridCol w:w="1280"/>
        <w:gridCol w:w="3119"/>
        <w:tblGridChange w:id="668">
          <w:tblGrid>
            <w:gridCol w:w="1242"/>
            <w:gridCol w:w="2831"/>
            <w:gridCol w:w="1280"/>
            <w:gridCol w:w="3119"/>
          </w:tblGrid>
        </w:tblGridChange>
      </w:tblGrid>
      <w:tr w:rsidR="004E1A71" w:rsidRPr="00DA70D4" w14:paraId="1A576860" w14:textId="77777777" w:rsidTr="008B306B">
        <w:trPr>
          <w:trHeight w:val="377"/>
          <w:jc w:val="center"/>
          <w:trPrChange w:id="669" w:author="科 雷" w:date="2019-05-20T21:31:00Z">
            <w:trPr>
              <w:trHeight w:val="377"/>
              <w:jc w:val="center"/>
            </w:trPr>
          </w:trPrChange>
        </w:trPr>
        <w:tc>
          <w:tcPr>
            <w:tcW w:w="1242" w:type="dxa"/>
            <w:tcBorders>
              <w:top w:val="single" w:sz="4" w:space="0" w:color="auto"/>
              <w:left w:val="nil"/>
              <w:bottom w:val="single" w:sz="4" w:space="0" w:color="auto"/>
              <w:right w:val="nil"/>
            </w:tcBorders>
            <w:shd w:val="clear" w:color="auto" w:fill="auto"/>
            <w:vAlign w:val="center"/>
            <w:tcPrChange w:id="670" w:author="科 雷" w:date="2019-05-20T21:31:00Z">
              <w:tcPr>
                <w:tcW w:w="1242" w:type="dxa"/>
                <w:shd w:val="clear" w:color="auto" w:fill="F2F2F2" w:themeFill="background1" w:themeFillShade="F2"/>
                <w:vAlign w:val="center"/>
              </w:tcPr>
            </w:tcPrChange>
          </w:tcPr>
          <w:p w14:paraId="458B3267" w14:textId="77777777" w:rsidR="004E1A71" w:rsidRDefault="004E1A71">
            <w:pPr>
              <w:ind w:firstLineChars="0" w:firstLine="0"/>
              <w:pPrChange w:id="671" w:author="科 雷" w:date="2019-05-20T16:45:00Z">
                <w:pPr>
                  <w:ind w:firstLine="480"/>
                  <w:jc w:val="center"/>
                </w:pPr>
              </w:pPrChange>
            </w:pPr>
            <w:r>
              <w:rPr>
                <w:rFonts w:hint="eastAsia"/>
              </w:rPr>
              <w:t>用例编号</w:t>
            </w:r>
          </w:p>
        </w:tc>
        <w:tc>
          <w:tcPr>
            <w:tcW w:w="2831" w:type="dxa"/>
            <w:tcBorders>
              <w:top w:val="single" w:sz="4" w:space="0" w:color="auto"/>
              <w:left w:val="nil"/>
              <w:bottom w:val="single" w:sz="4" w:space="0" w:color="auto"/>
              <w:right w:val="nil"/>
            </w:tcBorders>
            <w:vAlign w:val="center"/>
            <w:tcPrChange w:id="672" w:author="科 雷" w:date="2019-05-20T21:31:00Z">
              <w:tcPr>
                <w:tcW w:w="2831" w:type="dxa"/>
                <w:vAlign w:val="center"/>
              </w:tcPr>
            </w:tcPrChange>
          </w:tcPr>
          <w:p w14:paraId="081976BF" w14:textId="15354881" w:rsidR="004E1A71" w:rsidRDefault="004E1A71" w:rsidP="009C23DD">
            <w:pPr>
              <w:ind w:firstLine="480"/>
            </w:pPr>
            <w:r>
              <w:t>00</w:t>
            </w:r>
            <w:r w:rsidR="00E32AFD">
              <w:t>4</w:t>
            </w:r>
          </w:p>
        </w:tc>
        <w:tc>
          <w:tcPr>
            <w:tcW w:w="1280" w:type="dxa"/>
            <w:tcBorders>
              <w:top w:val="single" w:sz="4" w:space="0" w:color="auto"/>
              <w:left w:val="nil"/>
              <w:bottom w:val="single" w:sz="4" w:space="0" w:color="auto"/>
              <w:right w:val="nil"/>
            </w:tcBorders>
            <w:shd w:val="clear" w:color="auto" w:fill="auto"/>
            <w:vAlign w:val="center"/>
            <w:tcPrChange w:id="673" w:author="科 雷" w:date="2019-05-20T21:31:00Z">
              <w:tcPr>
                <w:tcW w:w="1280" w:type="dxa"/>
                <w:shd w:val="clear" w:color="auto" w:fill="F2F2F2" w:themeFill="background1" w:themeFillShade="F2"/>
                <w:vAlign w:val="center"/>
              </w:tcPr>
            </w:tcPrChange>
          </w:tcPr>
          <w:p w14:paraId="53ED2699" w14:textId="77777777" w:rsidR="004E1A71" w:rsidRDefault="004E1A71">
            <w:pPr>
              <w:ind w:firstLineChars="0" w:firstLine="0"/>
              <w:pPrChange w:id="674" w:author="科 雷" w:date="2019-05-20T16:45:00Z">
                <w:pPr>
                  <w:ind w:firstLine="480"/>
                </w:pPr>
              </w:pPrChange>
            </w:pPr>
            <w:r>
              <w:rPr>
                <w:rFonts w:hint="eastAsia"/>
              </w:rPr>
              <w:t>用例名称</w:t>
            </w:r>
          </w:p>
        </w:tc>
        <w:tc>
          <w:tcPr>
            <w:tcW w:w="3119" w:type="dxa"/>
            <w:tcBorders>
              <w:top w:val="single" w:sz="4" w:space="0" w:color="auto"/>
              <w:left w:val="nil"/>
              <w:bottom w:val="single" w:sz="4" w:space="0" w:color="auto"/>
              <w:right w:val="nil"/>
            </w:tcBorders>
            <w:vAlign w:val="center"/>
            <w:tcPrChange w:id="675" w:author="科 雷" w:date="2019-05-20T21:31:00Z">
              <w:tcPr>
                <w:tcW w:w="3119" w:type="dxa"/>
                <w:vAlign w:val="center"/>
              </w:tcPr>
            </w:tcPrChange>
          </w:tcPr>
          <w:p w14:paraId="4BEE91AD" w14:textId="58BBE9B9" w:rsidR="004E1A71" w:rsidRPr="00DA70D4" w:rsidRDefault="004E1A71" w:rsidP="009C23DD">
            <w:pPr>
              <w:ind w:firstLine="480"/>
              <w:rPr>
                <w:bCs/>
              </w:rPr>
            </w:pPr>
            <w:r>
              <w:rPr>
                <w:rFonts w:hint="eastAsia"/>
              </w:rPr>
              <w:t>修改个人信息</w:t>
            </w:r>
          </w:p>
        </w:tc>
      </w:tr>
      <w:tr w:rsidR="004E1A71" w14:paraId="1695D813" w14:textId="77777777" w:rsidTr="008B306B">
        <w:trPr>
          <w:trHeight w:val="377"/>
          <w:jc w:val="center"/>
          <w:trPrChange w:id="676" w:author="科 雷" w:date="2019-05-20T21:31:00Z">
            <w:trPr>
              <w:trHeight w:val="377"/>
              <w:jc w:val="center"/>
            </w:trPr>
          </w:trPrChange>
        </w:trPr>
        <w:tc>
          <w:tcPr>
            <w:tcW w:w="1242" w:type="dxa"/>
            <w:tcBorders>
              <w:top w:val="single" w:sz="4" w:space="0" w:color="auto"/>
              <w:left w:val="nil"/>
              <w:bottom w:val="nil"/>
              <w:right w:val="nil"/>
            </w:tcBorders>
            <w:shd w:val="clear" w:color="auto" w:fill="auto"/>
            <w:vAlign w:val="center"/>
            <w:tcPrChange w:id="677" w:author="科 雷" w:date="2019-05-20T21:31:00Z">
              <w:tcPr>
                <w:tcW w:w="1242" w:type="dxa"/>
                <w:shd w:val="clear" w:color="auto" w:fill="F2F2F2" w:themeFill="background1" w:themeFillShade="F2"/>
                <w:vAlign w:val="center"/>
              </w:tcPr>
            </w:tcPrChange>
          </w:tcPr>
          <w:p w14:paraId="264BEC24" w14:textId="77777777" w:rsidR="004E1A71" w:rsidRDefault="004E1A71">
            <w:pPr>
              <w:ind w:firstLineChars="0" w:firstLine="0"/>
              <w:pPrChange w:id="678" w:author="科 雷" w:date="2019-05-20T16:45:00Z">
                <w:pPr>
                  <w:ind w:firstLine="480"/>
                  <w:jc w:val="center"/>
                </w:pPr>
              </w:pPrChange>
            </w:pPr>
            <w:r>
              <w:rPr>
                <w:rFonts w:hint="eastAsia"/>
              </w:rPr>
              <w:t>编制人</w:t>
            </w:r>
          </w:p>
        </w:tc>
        <w:tc>
          <w:tcPr>
            <w:tcW w:w="2831" w:type="dxa"/>
            <w:tcBorders>
              <w:top w:val="single" w:sz="4" w:space="0" w:color="auto"/>
              <w:left w:val="nil"/>
              <w:bottom w:val="nil"/>
              <w:right w:val="nil"/>
            </w:tcBorders>
            <w:vAlign w:val="center"/>
            <w:tcPrChange w:id="679" w:author="科 雷" w:date="2019-05-20T21:31:00Z">
              <w:tcPr>
                <w:tcW w:w="2831" w:type="dxa"/>
                <w:vAlign w:val="center"/>
              </w:tcPr>
            </w:tcPrChange>
          </w:tcPr>
          <w:p w14:paraId="49AEDC92" w14:textId="77777777" w:rsidR="004E1A71" w:rsidRDefault="004E1A71"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680" w:author="科 雷" w:date="2019-05-20T21:31:00Z">
              <w:tcPr>
                <w:tcW w:w="1280" w:type="dxa"/>
                <w:shd w:val="clear" w:color="auto" w:fill="F2F2F2" w:themeFill="background1" w:themeFillShade="F2"/>
                <w:vAlign w:val="center"/>
              </w:tcPr>
            </w:tcPrChange>
          </w:tcPr>
          <w:p w14:paraId="5450AF6B" w14:textId="77777777" w:rsidR="004E1A71" w:rsidRDefault="004E1A71">
            <w:pPr>
              <w:ind w:firstLineChars="0" w:firstLine="0"/>
              <w:pPrChange w:id="681" w:author="科 雷" w:date="2019-05-20T16:45:00Z">
                <w:pPr>
                  <w:ind w:firstLine="480"/>
                  <w:jc w:val="center"/>
                </w:pPr>
              </w:pPrChange>
            </w:pPr>
            <w:r>
              <w:rPr>
                <w:rFonts w:hint="eastAsia"/>
              </w:rPr>
              <w:t>编制日期</w:t>
            </w:r>
          </w:p>
        </w:tc>
        <w:tc>
          <w:tcPr>
            <w:tcW w:w="3119" w:type="dxa"/>
            <w:tcBorders>
              <w:top w:val="single" w:sz="4" w:space="0" w:color="auto"/>
              <w:left w:val="nil"/>
              <w:bottom w:val="nil"/>
              <w:right w:val="nil"/>
            </w:tcBorders>
            <w:vAlign w:val="center"/>
            <w:tcPrChange w:id="682" w:author="科 雷" w:date="2019-05-20T21:31:00Z">
              <w:tcPr>
                <w:tcW w:w="3119" w:type="dxa"/>
                <w:vAlign w:val="center"/>
              </w:tcPr>
            </w:tcPrChange>
          </w:tcPr>
          <w:p w14:paraId="366688AB" w14:textId="77777777" w:rsidR="004E1A71" w:rsidRDefault="004E1A71" w:rsidP="009C23DD">
            <w:pPr>
              <w:ind w:firstLine="480"/>
            </w:pPr>
            <w:r>
              <w:t>2019</w:t>
            </w:r>
            <w:r>
              <w:rPr>
                <w:rFonts w:hint="eastAsia"/>
              </w:rPr>
              <w:t>-</w:t>
            </w:r>
            <w:r>
              <w:t>05</w:t>
            </w:r>
            <w:r>
              <w:rPr>
                <w:rFonts w:hint="eastAsia"/>
              </w:rPr>
              <w:t>-</w:t>
            </w:r>
            <w:r>
              <w:t>06</w:t>
            </w:r>
          </w:p>
        </w:tc>
      </w:tr>
      <w:tr w:rsidR="004E1A71" w14:paraId="720B7AA3" w14:textId="77777777" w:rsidTr="008B306B">
        <w:trPr>
          <w:trHeight w:val="377"/>
          <w:jc w:val="center"/>
          <w:trPrChange w:id="683"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84" w:author="科 雷" w:date="2019-05-20T21:31:00Z">
              <w:tcPr>
                <w:tcW w:w="1242" w:type="dxa"/>
                <w:shd w:val="clear" w:color="auto" w:fill="F2F2F2" w:themeFill="background1" w:themeFillShade="F2"/>
                <w:vAlign w:val="center"/>
              </w:tcPr>
            </w:tcPrChange>
          </w:tcPr>
          <w:p w14:paraId="0D8EFD1D" w14:textId="77777777" w:rsidR="004E1A71" w:rsidRDefault="004E1A71">
            <w:pPr>
              <w:ind w:firstLineChars="0" w:firstLine="0"/>
              <w:pPrChange w:id="685" w:author="科 雷" w:date="2019-05-20T16:45:00Z">
                <w:pPr>
                  <w:ind w:firstLine="480"/>
                  <w:jc w:val="center"/>
                </w:pPr>
              </w:pPrChange>
            </w:pPr>
            <w:r>
              <w:rPr>
                <w:rFonts w:hint="eastAsia"/>
              </w:rPr>
              <w:t>用例描述</w:t>
            </w:r>
          </w:p>
        </w:tc>
        <w:tc>
          <w:tcPr>
            <w:tcW w:w="7230" w:type="dxa"/>
            <w:gridSpan w:val="3"/>
            <w:tcBorders>
              <w:top w:val="nil"/>
              <w:left w:val="nil"/>
              <w:bottom w:val="nil"/>
              <w:right w:val="nil"/>
            </w:tcBorders>
            <w:vAlign w:val="center"/>
            <w:tcPrChange w:id="686" w:author="科 雷" w:date="2019-05-20T21:31:00Z">
              <w:tcPr>
                <w:tcW w:w="7230" w:type="dxa"/>
                <w:gridSpan w:val="3"/>
                <w:vAlign w:val="center"/>
              </w:tcPr>
            </w:tcPrChange>
          </w:tcPr>
          <w:p w14:paraId="4190FB74" w14:textId="210533A1" w:rsidR="004E1A71" w:rsidRDefault="00800359" w:rsidP="009C23DD">
            <w:pPr>
              <w:ind w:firstLine="480"/>
            </w:pPr>
            <w:r>
              <w:rPr>
                <w:rFonts w:hint="eastAsia"/>
              </w:rPr>
              <w:t>用户在登录之后能够通过修改个人信息，修改自己的绑定邮箱、手机号、性别、住址</w:t>
            </w:r>
            <w:r w:rsidR="00CE4CB6">
              <w:rPr>
                <w:rFonts w:hint="eastAsia"/>
              </w:rPr>
              <w:t>、头像</w:t>
            </w:r>
            <w:r>
              <w:rPr>
                <w:rFonts w:hint="eastAsia"/>
              </w:rPr>
              <w:t>等信息</w:t>
            </w:r>
          </w:p>
        </w:tc>
      </w:tr>
      <w:tr w:rsidR="004E1A71" w14:paraId="1E2BC4C1" w14:textId="77777777" w:rsidTr="008B306B">
        <w:trPr>
          <w:trHeight w:val="377"/>
          <w:jc w:val="center"/>
          <w:trPrChange w:id="687"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88" w:author="科 雷" w:date="2019-05-20T21:31:00Z">
              <w:tcPr>
                <w:tcW w:w="1242" w:type="dxa"/>
                <w:shd w:val="clear" w:color="auto" w:fill="F2F2F2" w:themeFill="background1" w:themeFillShade="F2"/>
                <w:vAlign w:val="center"/>
              </w:tcPr>
            </w:tcPrChange>
          </w:tcPr>
          <w:p w14:paraId="3D6CB5D4" w14:textId="77777777" w:rsidR="004E1A71" w:rsidRDefault="004E1A71">
            <w:pPr>
              <w:ind w:firstLineChars="0" w:firstLine="0"/>
              <w:pPrChange w:id="689" w:author="科 雷" w:date="2019-05-20T16:45:00Z">
                <w:pPr>
                  <w:ind w:firstLine="480"/>
                  <w:jc w:val="center"/>
                </w:pPr>
              </w:pPrChange>
            </w:pPr>
            <w:r>
              <w:rPr>
                <w:rFonts w:hint="eastAsia"/>
              </w:rPr>
              <w:t>参与者</w:t>
            </w:r>
          </w:p>
        </w:tc>
        <w:tc>
          <w:tcPr>
            <w:tcW w:w="7230" w:type="dxa"/>
            <w:gridSpan w:val="3"/>
            <w:tcBorders>
              <w:top w:val="nil"/>
              <w:left w:val="nil"/>
              <w:bottom w:val="nil"/>
              <w:right w:val="nil"/>
            </w:tcBorders>
            <w:vAlign w:val="center"/>
            <w:tcPrChange w:id="690" w:author="科 雷" w:date="2019-05-20T21:31:00Z">
              <w:tcPr>
                <w:tcW w:w="7230" w:type="dxa"/>
                <w:gridSpan w:val="3"/>
                <w:vAlign w:val="center"/>
              </w:tcPr>
            </w:tcPrChange>
          </w:tcPr>
          <w:p w14:paraId="0E884E2D" w14:textId="77777777" w:rsidR="004E1A71" w:rsidRDefault="004E1A71" w:rsidP="009C23DD">
            <w:pPr>
              <w:ind w:firstLine="480"/>
            </w:pPr>
            <w:r>
              <w:rPr>
                <w:rFonts w:hint="eastAsia"/>
              </w:rPr>
              <w:t>用户</w:t>
            </w:r>
          </w:p>
        </w:tc>
      </w:tr>
      <w:tr w:rsidR="004E1A71" w:rsidRPr="001B42CC" w14:paraId="30D52269" w14:textId="77777777" w:rsidTr="008B306B">
        <w:trPr>
          <w:trHeight w:val="377"/>
          <w:jc w:val="center"/>
          <w:trPrChange w:id="691"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92" w:author="科 雷" w:date="2019-05-20T21:31:00Z">
              <w:tcPr>
                <w:tcW w:w="1242" w:type="dxa"/>
                <w:shd w:val="clear" w:color="auto" w:fill="F2F2F2" w:themeFill="background1" w:themeFillShade="F2"/>
                <w:vAlign w:val="center"/>
              </w:tcPr>
            </w:tcPrChange>
          </w:tcPr>
          <w:p w14:paraId="1027E0A1" w14:textId="77777777" w:rsidR="004E1A71" w:rsidRDefault="004E1A71">
            <w:pPr>
              <w:ind w:firstLineChars="0" w:firstLine="0"/>
              <w:pPrChange w:id="693" w:author="科 雷" w:date="2019-05-20T16:45:00Z">
                <w:pPr>
                  <w:ind w:firstLine="480"/>
                  <w:jc w:val="center"/>
                </w:pPr>
              </w:pPrChange>
            </w:pPr>
            <w:r w:rsidRPr="001E5709">
              <w:rPr>
                <w:rFonts w:hint="eastAsia"/>
              </w:rPr>
              <w:t>前置条件</w:t>
            </w:r>
          </w:p>
        </w:tc>
        <w:tc>
          <w:tcPr>
            <w:tcW w:w="7230" w:type="dxa"/>
            <w:gridSpan w:val="3"/>
            <w:tcBorders>
              <w:top w:val="nil"/>
              <w:left w:val="nil"/>
              <w:bottom w:val="nil"/>
              <w:right w:val="nil"/>
            </w:tcBorders>
            <w:vAlign w:val="center"/>
            <w:tcPrChange w:id="694" w:author="科 雷" w:date="2019-05-20T21:31:00Z">
              <w:tcPr>
                <w:tcW w:w="7230" w:type="dxa"/>
                <w:gridSpan w:val="3"/>
                <w:vAlign w:val="center"/>
              </w:tcPr>
            </w:tcPrChange>
          </w:tcPr>
          <w:p w14:paraId="64E14306" w14:textId="360F876A" w:rsidR="004E1A71" w:rsidRPr="001B42CC" w:rsidRDefault="00EA6677" w:rsidP="009C23DD">
            <w:pPr>
              <w:ind w:firstLine="480"/>
            </w:pPr>
            <w:r>
              <w:rPr>
                <w:rFonts w:hint="eastAsia"/>
              </w:rPr>
              <w:t>无</w:t>
            </w:r>
          </w:p>
        </w:tc>
      </w:tr>
      <w:tr w:rsidR="004E1A71" w14:paraId="6EC13597" w14:textId="77777777" w:rsidTr="008B306B">
        <w:trPr>
          <w:trHeight w:val="377"/>
          <w:jc w:val="center"/>
          <w:trPrChange w:id="695"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696" w:author="科 雷" w:date="2019-05-20T21:31:00Z">
              <w:tcPr>
                <w:tcW w:w="1242" w:type="dxa"/>
                <w:shd w:val="clear" w:color="auto" w:fill="F2F2F2" w:themeFill="background1" w:themeFillShade="F2"/>
                <w:vAlign w:val="center"/>
              </w:tcPr>
            </w:tcPrChange>
          </w:tcPr>
          <w:p w14:paraId="7B95D8D4" w14:textId="77777777" w:rsidR="004E1A71" w:rsidRDefault="004E1A71">
            <w:pPr>
              <w:ind w:firstLineChars="0" w:firstLine="0"/>
              <w:pPrChange w:id="697" w:author="科 雷" w:date="2019-05-20T16:45: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vAlign w:val="center"/>
            <w:tcPrChange w:id="698" w:author="科 雷" w:date="2019-05-20T21:31:00Z">
              <w:tcPr>
                <w:tcW w:w="7230" w:type="dxa"/>
                <w:gridSpan w:val="3"/>
                <w:vAlign w:val="center"/>
              </w:tcPr>
            </w:tcPrChange>
          </w:tcPr>
          <w:p w14:paraId="3EAC302E" w14:textId="77777777" w:rsidR="004E1A71" w:rsidRDefault="004E1A71" w:rsidP="009C23DD">
            <w:pPr>
              <w:ind w:firstLine="480"/>
            </w:pPr>
            <w:r>
              <w:rPr>
                <w:rFonts w:hint="eastAsia"/>
              </w:rPr>
              <w:t>验证信息符合规则，并且验证成功</w:t>
            </w:r>
          </w:p>
        </w:tc>
      </w:tr>
      <w:tr w:rsidR="004E1A71" w14:paraId="1C8DBF6B" w14:textId="77777777" w:rsidTr="008B306B">
        <w:trPr>
          <w:trHeight w:val="50"/>
          <w:jc w:val="center"/>
          <w:trPrChange w:id="699" w:author="科 雷" w:date="2019-05-20T21:31:00Z">
            <w:trPr>
              <w:trHeight w:val="50"/>
              <w:jc w:val="center"/>
            </w:trPr>
          </w:trPrChange>
        </w:trPr>
        <w:tc>
          <w:tcPr>
            <w:tcW w:w="1242" w:type="dxa"/>
            <w:tcBorders>
              <w:top w:val="nil"/>
              <w:left w:val="nil"/>
              <w:bottom w:val="nil"/>
              <w:right w:val="nil"/>
            </w:tcBorders>
            <w:shd w:val="clear" w:color="auto" w:fill="auto"/>
            <w:vAlign w:val="center"/>
            <w:tcPrChange w:id="700" w:author="科 雷" w:date="2019-05-20T21:31:00Z">
              <w:tcPr>
                <w:tcW w:w="1242" w:type="dxa"/>
                <w:shd w:val="clear" w:color="auto" w:fill="F2F2F2" w:themeFill="background1" w:themeFillShade="F2"/>
                <w:vAlign w:val="center"/>
              </w:tcPr>
            </w:tcPrChange>
          </w:tcPr>
          <w:p w14:paraId="0531DCBE" w14:textId="77777777" w:rsidR="004E1A71" w:rsidRDefault="004E1A71">
            <w:pPr>
              <w:ind w:firstLineChars="0" w:firstLine="0"/>
              <w:pPrChange w:id="701" w:author="科 雷" w:date="2019-05-20T16:45:00Z">
                <w:pPr>
                  <w:ind w:firstLine="480"/>
                  <w:jc w:val="center"/>
                </w:pPr>
              </w:pPrChange>
            </w:pPr>
            <w:r>
              <w:rPr>
                <w:rFonts w:hint="eastAsia"/>
              </w:rPr>
              <w:t>优先级别</w:t>
            </w:r>
          </w:p>
        </w:tc>
        <w:tc>
          <w:tcPr>
            <w:tcW w:w="7230" w:type="dxa"/>
            <w:gridSpan w:val="3"/>
            <w:tcBorders>
              <w:top w:val="nil"/>
              <w:left w:val="nil"/>
              <w:bottom w:val="nil"/>
              <w:right w:val="nil"/>
            </w:tcBorders>
            <w:vAlign w:val="center"/>
            <w:tcPrChange w:id="702" w:author="科 雷" w:date="2019-05-20T21:31:00Z">
              <w:tcPr>
                <w:tcW w:w="7230" w:type="dxa"/>
                <w:gridSpan w:val="3"/>
                <w:vAlign w:val="center"/>
              </w:tcPr>
            </w:tcPrChange>
          </w:tcPr>
          <w:p w14:paraId="64EE144D" w14:textId="5621231D" w:rsidR="004E1A71" w:rsidRDefault="00EA6677" w:rsidP="009C23DD">
            <w:pPr>
              <w:ind w:firstLine="480"/>
            </w:pPr>
            <w:r>
              <w:rPr>
                <w:rFonts w:hint="eastAsia"/>
              </w:rPr>
              <w:t>中</w:t>
            </w:r>
          </w:p>
        </w:tc>
      </w:tr>
      <w:tr w:rsidR="004E1A71" w:rsidRPr="00015163" w14:paraId="589DFA71" w14:textId="77777777" w:rsidTr="00BE6799">
        <w:trPr>
          <w:trHeight w:val="377"/>
          <w:jc w:val="center"/>
          <w:trPrChange w:id="703" w:author="科 雷" w:date="2019-05-20T16:53:00Z">
            <w:trPr>
              <w:trHeight w:val="377"/>
              <w:jc w:val="center"/>
            </w:trPr>
          </w:trPrChange>
        </w:trPr>
        <w:tc>
          <w:tcPr>
            <w:tcW w:w="8472" w:type="dxa"/>
            <w:gridSpan w:val="4"/>
            <w:tcBorders>
              <w:top w:val="nil"/>
              <w:left w:val="nil"/>
              <w:bottom w:val="nil"/>
              <w:right w:val="nil"/>
            </w:tcBorders>
            <w:shd w:val="clear" w:color="auto" w:fill="auto"/>
            <w:vAlign w:val="center"/>
            <w:tcPrChange w:id="704" w:author="科 雷" w:date="2019-05-20T16:53:00Z">
              <w:tcPr>
                <w:tcW w:w="8472" w:type="dxa"/>
                <w:gridSpan w:val="4"/>
                <w:shd w:val="clear" w:color="auto" w:fill="auto"/>
                <w:vAlign w:val="center"/>
              </w:tcPr>
            </w:tcPrChange>
          </w:tcPr>
          <w:p w14:paraId="04F51F80" w14:textId="77777777" w:rsidR="004E1A71" w:rsidRDefault="004E1A71" w:rsidP="009C23DD">
            <w:pPr>
              <w:ind w:firstLine="480"/>
            </w:pPr>
            <w:r>
              <w:rPr>
                <w:rFonts w:hint="eastAsia"/>
              </w:rPr>
              <w:t>基本事件流</w:t>
            </w:r>
          </w:p>
          <w:p w14:paraId="432C1821" w14:textId="77777777" w:rsidR="004E1A71" w:rsidRDefault="00EA6677" w:rsidP="00EA6677">
            <w:pPr>
              <w:pStyle w:val="a7"/>
              <w:numPr>
                <w:ilvl w:val="0"/>
                <w:numId w:val="22"/>
              </w:numPr>
              <w:ind w:firstLineChars="0"/>
            </w:pPr>
            <w:r>
              <w:rPr>
                <w:rFonts w:hint="eastAsia"/>
              </w:rPr>
              <w:t>选择需要修改的信息</w:t>
            </w:r>
          </w:p>
          <w:p w14:paraId="5CE13B58" w14:textId="77777777" w:rsidR="00EA6677" w:rsidRDefault="00EA6677" w:rsidP="00EA6677">
            <w:pPr>
              <w:pStyle w:val="a7"/>
              <w:numPr>
                <w:ilvl w:val="0"/>
                <w:numId w:val="22"/>
              </w:numPr>
              <w:ind w:firstLineChars="0"/>
            </w:pPr>
            <w:r>
              <w:rPr>
                <w:rFonts w:hint="eastAsia"/>
              </w:rPr>
              <w:t>输入正确信息</w:t>
            </w:r>
          </w:p>
          <w:p w14:paraId="7CA4C81D" w14:textId="304B89D0" w:rsidR="00EA6677" w:rsidRPr="00EA6677" w:rsidRDefault="00EA6677" w:rsidP="00EA6677">
            <w:pPr>
              <w:pStyle w:val="a7"/>
              <w:numPr>
                <w:ilvl w:val="0"/>
                <w:numId w:val="22"/>
              </w:numPr>
              <w:ind w:firstLineChars="0"/>
            </w:pPr>
            <w:r>
              <w:rPr>
                <w:rFonts w:hint="eastAsia"/>
              </w:rPr>
              <w:t>修改完成，返回修改个人信息界面</w:t>
            </w:r>
          </w:p>
        </w:tc>
      </w:tr>
      <w:tr w:rsidR="004E1A71" w:rsidRPr="00BA4572" w14:paraId="52DA0026" w14:textId="77777777" w:rsidTr="00BE6799">
        <w:trPr>
          <w:trHeight w:val="666"/>
          <w:jc w:val="center"/>
          <w:trPrChange w:id="705" w:author="科 雷" w:date="2019-05-20T16:53:00Z">
            <w:trPr>
              <w:trHeight w:val="666"/>
              <w:jc w:val="center"/>
            </w:trPr>
          </w:trPrChange>
        </w:trPr>
        <w:tc>
          <w:tcPr>
            <w:tcW w:w="8472" w:type="dxa"/>
            <w:gridSpan w:val="4"/>
            <w:tcBorders>
              <w:top w:val="nil"/>
              <w:left w:val="nil"/>
              <w:bottom w:val="nil"/>
              <w:right w:val="nil"/>
            </w:tcBorders>
            <w:shd w:val="clear" w:color="auto" w:fill="auto"/>
            <w:vAlign w:val="center"/>
            <w:tcPrChange w:id="706" w:author="科 雷" w:date="2019-05-20T16:53:00Z">
              <w:tcPr>
                <w:tcW w:w="8472" w:type="dxa"/>
                <w:gridSpan w:val="4"/>
                <w:shd w:val="clear" w:color="auto" w:fill="auto"/>
                <w:vAlign w:val="center"/>
              </w:tcPr>
            </w:tcPrChange>
          </w:tcPr>
          <w:p w14:paraId="3F9DAF45" w14:textId="77777777" w:rsidR="004E1A71" w:rsidRDefault="004E1A71" w:rsidP="009C23DD">
            <w:pPr>
              <w:ind w:firstLine="480"/>
            </w:pPr>
            <w:r>
              <w:rPr>
                <w:rFonts w:hint="eastAsia"/>
              </w:rPr>
              <w:t>可选事件流</w:t>
            </w:r>
          </w:p>
          <w:p w14:paraId="1F59CB53" w14:textId="67E8A37F" w:rsidR="004E1A71" w:rsidRPr="00201C08" w:rsidRDefault="00201C08" w:rsidP="00201C08">
            <w:pPr>
              <w:pStyle w:val="a7"/>
              <w:numPr>
                <w:ilvl w:val="0"/>
                <w:numId w:val="23"/>
              </w:numPr>
              <w:ind w:firstLineChars="0"/>
            </w:pPr>
            <w:r>
              <w:rPr>
                <w:rFonts w:hint="eastAsia"/>
              </w:rPr>
              <w:t>无</w:t>
            </w:r>
          </w:p>
        </w:tc>
      </w:tr>
      <w:tr w:rsidR="004E1A71" w14:paraId="17A2E0A3" w14:textId="77777777" w:rsidTr="008B306B">
        <w:trPr>
          <w:trHeight w:val="377"/>
          <w:jc w:val="center"/>
          <w:trPrChange w:id="707"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708" w:author="科 雷" w:date="2019-05-20T21:31:00Z">
              <w:tcPr>
                <w:tcW w:w="1242" w:type="dxa"/>
                <w:shd w:val="clear" w:color="auto" w:fill="F2F2F2" w:themeFill="background1" w:themeFillShade="F2"/>
                <w:vAlign w:val="center"/>
              </w:tcPr>
            </w:tcPrChange>
          </w:tcPr>
          <w:p w14:paraId="10449935" w14:textId="77777777" w:rsidR="004E1A71" w:rsidRDefault="004E1A71">
            <w:pPr>
              <w:ind w:firstLineChars="0" w:firstLine="0"/>
              <w:pPrChange w:id="709" w:author="科 雷" w:date="2019-05-20T16:46:00Z">
                <w:pPr>
                  <w:ind w:firstLine="480"/>
                  <w:jc w:val="center"/>
                </w:pPr>
              </w:pPrChange>
            </w:pPr>
            <w:r>
              <w:rPr>
                <w:rFonts w:hint="eastAsia"/>
              </w:rPr>
              <w:t>特殊需求</w:t>
            </w:r>
          </w:p>
        </w:tc>
        <w:tc>
          <w:tcPr>
            <w:tcW w:w="7230" w:type="dxa"/>
            <w:gridSpan w:val="3"/>
            <w:tcBorders>
              <w:top w:val="nil"/>
              <w:left w:val="nil"/>
              <w:bottom w:val="nil"/>
              <w:right w:val="nil"/>
            </w:tcBorders>
            <w:vAlign w:val="center"/>
            <w:tcPrChange w:id="710" w:author="科 雷" w:date="2019-05-20T21:31:00Z">
              <w:tcPr>
                <w:tcW w:w="7230" w:type="dxa"/>
                <w:gridSpan w:val="3"/>
                <w:vAlign w:val="center"/>
              </w:tcPr>
            </w:tcPrChange>
          </w:tcPr>
          <w:p w14:paraId="32B65335" w14:textId="77777777" w:rsidR="004E1A71" w:rsidRDefault="004E1A71" w:rsidP="009C23DD">
            <w:pPr>
              <w:ind w:firstLine="480"/>
            </w:pPr>
            <w:r>
              <w:rPr>
                <w:rFonts w:hint="eastAsia"/>
              </w:rPr>
              <w:t>无</w:t>
            </w:r>
          </w:p>
        </w:tc>
      </w:tr>
      <w:tr w:rsidR="004E1A71" w14:paraId="42D1B6D3" w14:textId="77777777" w:rsidTr="008B306B">
        <w:trPr>
          <w:trHeight w:val="50"/>
          <w:jc w:val="center"/>
          <w:trPrChange w:id="711" w:author="科 雷" w:date="2019-05-20T21:31:00Z">
            <w:trPr>
              <w:trHeight w:val="50"/>
              <w:jc w:val="center"/>
            </w:trPr>
          </w:trPrChange>
        </w:trPr>
        <w:tc>
          <w:tcPr>
            <w:tcW w:w="1242" w:type="dxa"/>
            <w:tcBorders>
              <w:top w:val="nil"/>
              <w:left w:val="nil"/>
              <w:bottom w:val="single" w:sz="4" w:space="0" w:color="auto"/>
              <w:right w:val="nil"/>
            </w:tcBorders>
            <w:shd w:val="clear" w:color="auto" w:fill="auto"/>
            <w:vAlign w:val="center"/>
            <w:tcPrChange w:id="712" w:author="科 雷" w:date="2019-05-20T21:31:00Z">
              <w:tcPr>
                <w:tcW w:w="1242" w:type="dxa"/>
                <w:shd w:val="clear" w:color="auto" w:fill="F2F2F2" w:themeFill="background1" w:themeFillShade="F2"/>
                <w:vAlign w:val="center"/>
              </w:tcPr>
            </w:tcPrChange>
          </w:tcPr>
          <w:p w14:paraId="5E909286" w14:textId="77777777" w:rsidR="004E1A71" w:rsidRDefault="004E1A71">
            <w:pPr>
              <w:ind w:firstLineChars="0" w:firstLine="0"/>
              <w:pPrChange w:id="713" w:author="科 雷" w:date="2019-05-20T16:46:00Z">
                <w:pPr>
                  <w:ind w:firstLine="480"/>
                  <w:jc w:val="center"/>
                </w:pPr>
              </w:pPrChange>
            </w:pPr>
            <w:r>
              <w:rPr>
                <w:rFonts w:hint="eastAsia"/>
              </w:rPr>
              <w:t>扩展点</w:t>
            </w:r>
          </w:p>
        </w:tc>
        <w:tc>
          <w:tcPr>
            <w:tcW w:w="7230" w:type="dxa"/>
            <w:gridSpan w:val="3"/>
            <w:tcBorders>
              <w:top w:val="nil"/>
              <w:left w:val="nil"/>
              <w:bottom w:val="single" w:sz="4" w:space="0" w:color="auto"/>
              <w:right w:val="nil"/>
            </w:tcBorders>
            <w:vAlign w:val="center"/>
            <w:tcPrChange w:id="714" w:author="科 雷" w:date="2019-05-20T21:31:00Z">
              <w:tcPr>
                <w:tcW w:w="7230" w:type="dxa"/>
                <w:gridSpan w:val="3"/>
                <w:vAlign w:val="center"/>
              </w:tcPr>
            </w:tcPrChange>
          </w:tcPr>
          <w:p w14:paraId="6B51F931" w14:textId="77777777" w:rsidR="004E1A71" w:rsidRDefault="004E1A71" w:rsidP="009C23DD">
            <w:pPr>
              <w:ind w:firstLine="480"/>
            </w:pPr>
            <w:r>
              <w:rPr>
                <w:rFonts w:hint="eastAsia"/>
              </w:rPr>
              <w:t>无</w:t>
            </w:r>
          </w:p>
        </w:tc>
      </w:tr>
    </w:tbl>
    <w:p w14:paraId="02364865" w14:textId="52B2F7B0" w:rsidR="00E37956" w:rsidRDefault="00E37956" w:rsidP="000A7FF6">
      <w:pPr>
        <w:ind w:firstLine="480"/>
      </w:pPr>
      <w:r>
        <w:rPr>
          <w:rFonts w:hint="eastAsia"/>
        </w:rPr>
        <w:t>练习用例描述如表</w:t>
      </w:r>
      <w:r>
        <w:t>3</w:t>
      </w:r>
      <w:r>
        <w:rPr>
          <w:rFonts w:hint="eastAsia"/>
        </w:rPr>
        <w:t>-</w:t>
      </w:r>
      <w:r w:rsidR="009009D5">
        <w:rPr>
          <w:rFonts w:hint="eastAsia"/>
        </w:rPr>
        <w:t>12</w:t>
      </w:r>
      <w:ins w:id="715" w:author="科 雷" w:date="2019-05-20T16:54:00Z">
        <w:r w:rsidR="00BD6E45">
          <w:rPr>
            <w:rFonts w:hint="eastAsia"/>
          </w:rPr>
          <w:t>：</w:t>
        </w:r>
      </w:ins>
    </w:p>
    <w:p w14:paraId="778408A7" w14:textId="6137AD13" w:rsidR="00E37956" w:rsidRPr="00EE32D2" w:rsidRDefault="00E37956" w:rsidP="00EE32D2">
      <w:pPr>
        <w:ind w:firstLine="420"/>
        <w:jc w:val="center"/>
        <w:rPr>
          <w:sz w:val="21"/>
          <w:szCs w:val="21"/>
        </w:rPr>
      </w:pPr>
      <w:r w:rsidRPr="00EE32D2">
        <w:rPr>
          <w:rFonts w:hint="eastAsia"/>
          <w:sz w:val="21"/>
          <w:szCs w:val="21"/>
        </w:rPr>
        <w:t>表3-</w:t>
      </w:r>
      <w:r w:rsidR="009009D5" w:rsidRPr="00EE32D2">
        <w:rPr>
          <w:sz w:val="21"/>
          <w:szCs w:val="21"/>
        </w:rPr>
        <w:t>12</w:t>
      </w:r>
      <w:r w:rsidRPr="00EE32D2">
        <w:rPr>
          <w:rFonts w:hint="eastAsia"/>
          <w:sz w:val="21"/>
          <w:szCs w:val="21"/>
        </w:rPr>
        <w:t>练习用例描述</w:t>
      </w:r>
    </w:p>
    <w:tbl>
      <w:tblPr>
        <w:tblStyle w:val="ae"/>
        <w:tblW w:w="0" w:type="auto"/>
        <w:jc w:val="center"/>
        <w:tblLook w:val="04A0" w:firstRow="1" w:lastRow="0" w:firstColumn="1" w:lastColumn="0" w:noHBand="0" w:noVBand="1"/>
        <w:tblPrChange w:id="716" w:author="科 雷" w:date="2019-05-20T21:32:00Z">
          <w:tblPr>
            <w:tblStyle w:val="ae"/>
            <w:tblW w:w="0" w:type="auto"/>
            <w:jc w:val="center"/>
            <w:tblLook w:val="04A0" w:firstRow="1" w:lastRow="0" w:firstColumn="1" w:lastColumn="0" w:noHBand="0" w:noVBand="1"/>
          </w:tblPr>
        </w:tblPrChange>
      </w:tblPr>
      <w:tblGrid>
        <w:gridCol w:w="1242"/>
        <w:gridCol w:w="2831"/>
        <w:gridCol w:w="1280"/>
        <w:gridCol w:w="3119"/>
        <w:tblGridChange w:id="717">
          <w:tblGrid>
            <w:gridCol w:w="1242"/>
            <w:gridCol w:w="2831"/>
            <w:gridCol w:w="1280"/>
            <w:gridCol w:w="3119"/>
          </w:tblGrid>
        </w:tblGridChange>
      </w:tblGrid>
      <w:tr w:rsidR="00E37956" w:rsidRPr="00DA70D4" w14:paraId="2D2CEC2B" w14:textId="77777777" w:rsidTr="008B306B">
        <w:trPr>
          <w:trHeight w:val="377"/>
          <w:jc w:val="center"/>
          <w:trPrChange w:id="718" w:author="科 雷" w:date="2019-05-20T21:32:00Z">
            <w:trPr>
              <w:trHeight w:val="377"/>
              <w:jc w:val="center"/>
            </w:trPr>
          </w:trPrChange>
        </w:trPr>
        <w:tc>
          <w:tcPr>
            <w:tcW w:w="1242" w:type="dxa"/>
            <w:tcBorders>
              <w:top w:val="single" w:sz="4" w:space="0" w:color="auto"/>
              <w:left w:val="nil"/>
              <w:bottom w:val="single" w:sz="4" w:space="0" w:color="auto"/>
              <w:right w:val="nil"/>
            </w:tcBorders>
            <w:shd w:val="clear" w:color="auto" w:fill="auto"/>
            <w:vAlign w:val="center"/>
            <w:tcPrChange w:id="719" w:author="科 雷" w:date="2019-05-20T21:32:00Z">
              <w:tcPr>
                <w:tcW w:w="1242" w:type="dxa"/>
                <w:shd w:val="clear" w:color="auto" w:fill="F2F2F2" w:themeFill="background1" w:themeFillShade="F2"/>
                <w:vAlign w:val="center"/>
              </w:tcPr>
            </w:tcPrChange>
          </w:tcPr>
          <w:p w14:paraId="1F4CF731" w14:textId="77777777" w:rsidR="00E37956" w:rsidRDefault="00E37956">
            <w:pPr>
              <w:ind w:firstLineChars="0" w:firstLine="0"/>
              <w:pPrChange w:id="720" w:author="科 雷" w:date="2019-05-20T16:46:00Z">
                <w:pPr>
                  <w:ind w:firstLine="480"/>
                  <w:jc w:val="center"/>
                </w:pPr>
              </w:pPrChange>
            </w:pPr>
            <w:r>
              <w:rPr>
                <w:rFonts w:hint="eastAsia"/>
              </w:rPr>
              <w:t>用例编号</w:t>
            </w:r>
          </w:p>
        </w:tc>
        <w:tc>
          <w:tcPr>
            <w:tcW w:w="2831" w:type="dxa"/>
            <w:tcBorders>
              <w:top w:val="single" w:sz="4" w:space="0" w:color="auto"/>
              <w:left w:val="nil"/>
              <w:bottom w:val="single" w:sz="4" w:space="0" w:color="auto"/>
              <w:right w:val="nil"/>
            </w:tcBorders>
            <w:vAlign w:val="center"/>
            <w:tcPrChange w:id="721" w:author="科 雷" w:date="2019-05-20T21:32:00Z">
              <w:tcPr>
                <w:tcW w:w="2831" w:type="dxa"/>
                <w:vAlign w:val="center"/>
              </w:tcPr>
            </w:tcPrChange>
          </w:tcPr>
          <w:p w14:paraId="66B3DB67" w14:textId="3B78960A" w:rsidR="00E37956" w:rsidRDefault="00E37956" w:rsidP="009C23DD">
            <w:pPr>
              <w:ind w:firstLine="480"/>
            </w:pPr>
            <w:r>
              <w:t>00</w:t>
            </w:r>
            <w:r w:rsidR="00F95614">
              <w:t>5</w:t>
            </w:r>
          </w:p>
        </w:tc>
        <w:tc>
          <w:tcPr>
            <w:tcW w:w="1280" w:type="dxa"/>
            <w:tcBorders>
              <w:top w:val="single" w:sz="4" w:space="0" w:color="auto"/>
              <w:left w:val="nil"/>
              <w:bottom w:val="single" w:sz="4" w:space="0" w:color="auto"/>
              <w:right w:val="nil"/>
            </w:tcBorders>
            <w:shd w:val="clear" w:color="auto" w:fill="auto"/>
            <w:vAlign w:val="center"/>
            <w:tcPrChange w:id="722" w:author="科 雷" w:date="2019-05-20T21:32:00Z">
              <w:tcPr>
                <w:tcW w:w="1280" w:type="dxa"/>
                <w:shd w:val="clear" w:color="auto" w:fill="F2F2F2" w:themeFill="background1" w:themeFillShade="F2"/>
                <w:vAlign w:val="center"/>
              </w:tcPr>
            </w:tcPrChange>
          </w:tcPr>
          <w:p w14:paraId="1CF4FEFF" w14:textId="77777777" w:rsidR="00E37956" w:rsidRDefault="00E37956">
            <w:pPr>
              <w:ind w:firstLineChars="0" w:firstLine="0"/>
              <w:pPrChange w:id="723" w:author="科 雷" w:date="2019-05-20T16:46:00Z">
                <w:pPr>
                  <w:ind w:firstLine="480"/>
                </w:pPr>
              </w:pPrChange>
            </w:pPr>
            <w:r>
              <w:rPr>
                <w:rFonts w:hint="eastAsia"/>
              </w:rPr>
              <w:t>用例名称</w:t>
            </w:r>
          </w:p>
        </w:tc>
        <w:tc>
          <w:tcPr>
            <w:tcW w:w="3119" w:type="dxa"/>
            <w:tcBorders>
              <w:top w:val="single" w:sz="4" w:space="0" w:color="auto"/>
              <w:left w:val="nil"/>
              <w:bottom w:val="single" w:sz="4" w:space="0" w:color="auto"/>
              <w:right w:val="nil"/>
            </w:tcBorders>
            <w:vAlign w:val="center"/>
            <w:tcPrChange w:id="724" w:author="科 雷" w:date="2019-05-20T21:32:00Z">
              <w:tcPr>
                <w:tcW w:w="3119" w:type="dxa"/>
                <w:vAlign w:val="center"/>
              </w:tcPr>
            </w:tcPrChange>
          </w:tcPr>
          <w:p w14:paraId="7DE74AC9" w14:textId="61F4FADE" w:rsidR="00E37956" w:rsidRPr="00DA70D4" w:rsidRDefault="00E37956" w:rsidP="009C23DD">
            <w:pPr>
              <w:ind w:firstLine="480"/>
              <w:rPr>
                <w:bCs/>
              </w:rPr>
            </w:pPr>
            <w:r>
              <w:rPr>
                <w:rFonts w:hint="eastAsia"/>
              </w:rPr>
              <w:t>练习</w:t>
            </w:r>
          </w:p>
        </w:tc>
      </w:tr>
      <w:tr w:rsidR="00E37956" w14:paraId="1FAC47CF" w14:textId="77777777" w:rsidTr="008B306B">
        <w:trPr>
          <w:trHeight w:val="377"/>
          <w:jc w:val="center"/>
          <w:trPrChange w:id="725" w:author="科 雷" w:date="2019-05-20T21:32:00Z">
            <w:trPr>
              <w:trHeight w:val="377"/>
              <w:jc w:val="center"/>
            </w:trPr>
          </w:trPrChange>
        </w:trPr>
        <w:tc>
          <w:tcPr>
            <w:tcW w:w="1242" w:type="dxa"/>
            <w:tcBorders>
              <w:top w:val="single" w:sz="4" w:space="0" w:color="auto"/>
              <w:left w:val="nil"/>
              <w:bottom w:val="nil"/>
              <w:right w:val="nil"/>
            </w:tcBorders>
            <w:shd w:val="clear" w:color="auto" w:fill="auto"/>
            <w:vAlign w:val="center"/>
            <w:tcPrChange w:id="726" w:author="科 雷" w:date="2019-05-20T21:32:00Z">
              <w:tcPr>
                <w:tcW w:w="1242" w:type="dxa"/>
                <w:shd w:val="clear" w:color="auto" w:fill="F2F2F2" w:themeFill="background1" w:themeFillShade="F2"/>
                <w:vAlign w:val="center"/>
              </w:tcPr>
            </w:tcPrChange>
          </w:tcPr>
          <w:p w14:paraId="2F6CFDDF" w14:textId="77777777" w:rsidR="00E37956" w:rsidRDefault="00E37956">
            <w:pPr>
              <w:ind w:firstLineChars="0" w:firstLine="0"/>
              <w:pPrChange w:id="727" w:author="科 雷" w:date="2019-05-20T16:46:00Z">
                <w:pPr>
                  <w:ind w:firstLine="480"/>
                  <w:jc w:val="center"/>
                </w:pPr>
              </w:pPrChange>
            </w:pPr>
            <w:r>
              <w:rPr>
                <w:rFonts w:hint="eastAsia"/>
              </w:rPr>
              <w:t>编制人</w:t>
            </w:r>
          </w:p>
        </w:tc>
        <w:tc>
          <w:tcPr>
            <w:tcW w:w="2831" w:type="dxa"/>
            <w:tcBorders>
              <w:top w:val="single" w:sz="4" w:space="0" w:color="auto"/>
              <w:left w:val="nil"/>
              <w:bottom w:val="nil"/>
              <w:right w:val="nil"/>
            </w:tcBorders>
            <w:vAlign w:val="center"/>
            <w:tcPrChange w:id="728" w:author="科 雷" w:date="2019-05-20T21:32:00Z">
              <w:tcPr>
                <w:tcW w:w="2831" w:type="dxa"/>
                <w:vAlign w:val="center"/>
              </w:tcPr>
            </w:tcPrChange>
          </w:tcPr>
          <w:p w14:paraId="03541C19" w14:textId="77777777" w:rsidR="00E37956" w:rsidRDefault="00E37956"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729" w:author="科 雷" w:date="2019-05-20T21:32:00Z">
              <w:tcPr>
                <w:tcW w:w="1280" w:type="dxa"/>
                <w:shd w:val="clear" w:color="auto" w:fill="F2F2F2" w:themeFill="background1" w:themeFillShade="F2"/>
                <w:vAlign w:val="center"/>
              </w:tcPr>
            </w:tcPrChange>
          </w:tcPr>
          <w:p w14:paraId="4CC69484" w14:textId="77777777" w:rsidR="00E37956" w:rsidRDefault="00E37956">
            <w:pPr>
              <w:ind w:firstLineChars="0" w:firstLine="0"/>
              <w:pPrChange w:id="730" w:author="科 雷" w:date="2019-05-20T16:46:00Z">
                <w:pPr>
                  <w:ind w:firstLine="480"/>
                  <w:jc w:val="center"/>
                </w:pPr>
              </w:pPrChange>
            </w:pPr>
            <w:r>
              <w:rPr>
                <w:rFonts w:hint="eastAsia"/>
              </w:rPr>
              <w:t>编制日期</w:t>
            </w:r>
          </w:p>
        </w:tc>
        <w:tc>
          <w:tcPr>
            <w:tcW w:w="3119" w:type="dxa"/>
            <w:tcBorders>
              <w:top w:val="single" w:sz="4" w:space="0" w:color="auto"/>
              <w:left w:val="nil"/>
              <w:bottom w:val="nil"/>
              <w:right w:val="nil"/>
            </w:tcBorders>
            <w:vAlign w:val="center"/>
            <w:tcPrChange w:id="731" w:author="科 雷" w:date="2019-05-20T21:32:00Z">
              <w:tcPr>
                <w:tcW w:w="3119" w:type="dxa"/>
                <w:vAlign w:val="center"/>
              </w:tcPr>
            </w:tcPrChange>
          </w:tcPr>
          <w:p w14:paraId="793C76F3" w14:textId="77777777" w:rsidR="00E37956" w:rsidRDefault="00E37956" w:rsidP="009C23DD">
            <w:pPr>
              <w:ind w:firstLine="480"/>
            </w:pPr>
            <w:r>
              <w:t>2019</w:t>
            </w:r>
            <w:r>
              <w:rPr>
                <w:rFonts w:hint="eastAsia"/>
              </w:rPr>
              <w:t>-</w:t>
            </w:r>
            <w:r>
              <w:t>05</w:t>
            </w:r>
            <w:r>
              <w:rPr>
                <w:rFonts w:hint="eastAsia"/>
              </w:rPr>
              <w:t>-</w:t>
            </w:r>
            <w:r>
              <w:t>06</w:t>
            </w:r>
          </w:p>
        </w:tc>
      </w:tr>
      <w:tr w:rsidR="00E37956" w14:paraId="4D69BFF5" w14:textId="77777777" w:rsidTr="008B306B">
        <w:trPr>
          <w:trHeight w:val="377"/>
          <w:jc w:val="center"/>
          <w:trPrChange w:id="732"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733" w:author="科 雷" w:date="2019-05-20T21:31:00Z">
              <w:tcPr>
                <w:tcW w:w="1242" w:type="dxa"/>
                <w:shd w:val="clear" w:color="auto" w:fill="F2F2F2" w:themeFill="background1" w:themeFillShade="F2"/>
                <w:vAlign w:val="center"/>
              </w:tcPr>
            </w:tcPrChange>
          </w:tcPr>
          <w:p w14:paraId="2F4B89AC" w14:textId="77777777" w:rsidR="00E37956" w:rsidRDefault="00E37956">
            <w:pPr>
              <w:ind w:firstLineChars="0" w:firstLine="0"/>
              <w:pPrChange w:id="734" w:author="科 雷" w:date="2019-05-20T16:46:00Z">
                <w:pPr>
                  <w:ind w:firstLine="480"/>
                  <w:jc w:val="center"/>
                </w:pPr>
              </w:pPrChange>
            </w:pPr>
            <w:r>
              <w:rPr>
                <w:rFonts w:hint="eastAsia"/>
              </w:rPr>
              <w:t>用例描述</w:t>
            </w:r>
          </w:p>
        </w:tc>
        <w:tc>
          <w:tcPr>
            <w:tcW w:w="7230" w:type="dxa"/>
            <w:gridSpan w:val="3"/>
            <w:tcBorders>
              <w:top w:val="nil"/>
              <w:left w:val="nil"/>
              <w:bottom w:val="nil"/>
              <w:right w:val="nil"/>
            </w:tcBorders>
            <w:vAlign w:val="center"/>
            <w:tcPrChange w:id="735" w:author="科 雷" w:date="2019-05-20T21:31:00Z">
              <w:tcPr>
                <w:tcW w:w="7230" w:type="dxa"/>
                <w:gridSpan w:val="3"/>
                <w:vAlign w:val="center"/>
              </w:tcPr>
            </w:tcPrChange>
          </w:tcPr>
          <w:p w14:paraId="7FED4B2B" w14:textId="0A9767FA" w:rsidR="00E37956" w:rsidRDefault="00F95614">
            <w:pPr>
              <w:ind w:firstLineChars="0" w:firstLine="0"/>
              <w:pPrChange w:id="736" w:author="科 雷" w:date="2019-05-20T16:46:00Z">
                <w:pPr>
                  <w:ind w:firstLine="480"/>
                </w:pPr>
              </w:pPrChange>
            </w:pPr>
            <w:r>
              <w:rPr>
                <w:rFonts w:hint="eastAsia"/>
              </w:rPr>
              <w:t>用户在登录之后，进入首页选择练习的方式、练习的题目数量，系统出题，用户练习</w:t>
            </w:r>
          </w:p>
        </w:tc>
      </w:tr>
      <w:tr w:rsidR="00E37956" w14:paraId="15C93A93" w14:textId="77777777" w:rsidTr="008B306B">
        <w:trPr>
          <w:trHeight w:val="377"/>
          <w:jc w:val="center"/>
          <w:trPrChange w:id="737"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738" w:author="科 雷" w:date="2019-05-20T21:31:00Z">
              <w:tcPr>
                <w:tcW w:w="1242" w:type="dxa"/>
                <w:shd w:val="clear" w:color="auto" w:fill="F2F2F2" w:themeFill="background1" w:themeFillShade="F2"/>
                <w:vAlign w:val="center"/>
              </w:tcPr>
            </w:tcPrChange>
          </w:tcPr>
          <w:p w14:paraId="6CF60646" w14:textId="77777777" w:rsidR="00E37956" w:rsidRDefault="00E37956">
            <w:pPr>
              <w:ind w:firstLineChars="0" w:firstLine="0"/>
              <w:pPrChange w:id="739" w:author="科 雷" w:date="2019-05-20T16:46:00Z">
                <w:pPr>
                  <w:ind w:firstLine="480"/>
                  <w:jc w:val="center"/>
                </w:pPr>
              </w:pPrChange>
            </w:pPr>
            <w:r>
              <w:rPr>
                <w:rFonts w:hint="eastAsia"/>
              </w:rPr>
              <w:t>参与者</w:t>
            </w:r>
          </w:p>
        </w:tc>
        <w:tc>
          <w:tcPr>
            <w:tcW w:w="7230" w:type="dxa"/>
            <w:gridSpan w:val="3"/>
            <w:tcBorders>
              <w:top w:val="nil"/>
              <w:left w:val="nil"/>
              <w:bottom w:val="nil"/>
              <w:right w:val="nil"/>
            </w:tcBorders>
            <w:vAlign w:val="center"/>
            <w:tcPrChange w:id="740" w:author="科 雷" w:date="2019-05-20T21:31:00Z">
              <w:tcPr>
                <w:tcW w:w="7230" w:type="dxa"/>
                <w:gridSpan w:val="3"/>
                <w:vAlign w:val="center"/>
              </w:tcPr>
            </w:tcPrChange>
          </w:tcPr>
          <w:p w14:paraId="355B9754" w14:textId="77777777" w:rsidR="00E37956" w:rsidRDefault="00E37956" w:rsidP="009C23DD">
            <w:pPr>
              <w:ind w:firstLine="480"/>
            </w:pPr>
            <w:r>
              <w:rPr>
                <w:rFonts w:hint="eastAsia"/>
              </w:rPr>
              <w:t>用户</w:t>
            </w:r>
          </w:p>
        </w:tc>
      </w:tr>
      <w:tr w:rsidR="00E37956" w:rsidRPr="001B42CC" w14:paraId="03359EF6" w14:textId="77777777" w:rsidTr="008B306B">
        <w:trPr>
          <w:trHeight w:val="377"/>
          <w:jc w:val="center"/>
          <w:trPrChange w:id="741"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742" w:author="科 雷" w:date="2019-05-20T21:31:00Z">
              <w:tcPr>
                <w:tcW w:w="1242" w:type="dxa"/>
                <w:shd w:val="clear" w:color="auto" w:fill="F2F2F2" w:themeFill="background1" w:themeFillShade="F2"/>
                <w:vAlign w:val="center"/>
              </w:tcPr>
            </w:tcPrChange>
          </w:tcPr>
          <w:p w14:paraId="63D8D0B3" w14:textId="77777777" w:rsidR="00E37956" w:rsidRDefault="00E37956">
            <w:pPr>
              <w:ind w:firstLineChars="0" w:firstLine="0"/>
              <w:pPrChange w:id="743" w:author="科 雷" w:date="2019-05-20T16:46:00Z">
                <w:pPr>
                  <w:ind w:firstLine="480"/>
                  <w:jc w:val="center"/>
                </w:pPr>
              </w:pPrChange>
            </w:pPr>
            <w:r w:rsidRPr="001E5709">
              <w:rPr>
                <w:rFonts w:hint="eastAsia"/>
              </w:rPr>
              <w:t>前置条件</w:t>
            </w:r>
          </w:p>
        </w:tc>
        <w:tc>
          <w:tcPr>
            <w:tcW w:w="7230" w:type="dxa"/>
            <w:gridSpan w:val="3"/>
            <w:tcBorders>
              <w:top w:val="nil"/>
              <w:left w:val="nil"/>
              <w:bottom w:val="nil"/>
              <w:right w:val="nil"/>
            </w:tcBorders>
            <w:vAlign w:val="center"/>
            <w:tcPrChange w:id="744" w:author="科 雷" w:date="2019-05-20T21:31:00Z">
              <w:tcPr>
                <w:tcW w:w="7230" w:type="dxa"/>
                <w:gridSpan w:val="3"/>
                <w:vAlign w:val="center"/>
              </w:tcPr>
            </w:tcPrChange>
          </w:tcPr>
          <w:p w14:paraId="0FCB3ED1" w14:textId="78783EA4" w:rsidR="00E37956" w:rsidRPr="001B42CC" w:rsidRDefault="00D9111E" w:rsidP="009C23DD">
            <w:pPr>
              <w:ind w:firstLine="480"/>
            </w:pPr>
            <w:r>
              <w:rPr>
                <w:rFonts w:hint="eastAsia"/>
              </w:rPr>
              <w:t>登陆之后，</w:t>
            </w:r>
            <w:r w:rsidR="00F95614">
              <w:rPr>
                <w:rFonts w:hint="eastAsia"/>
              </w:rPr>
              <w:t>用户需选择练习的方式以及题目的数量</w:t>
            </w:r>
          </w:p>
        </w:tc>
      </w:tr>
      <w:tr w:rsidR="00E37956" w14:paraId="51D44889" w14:textId="77777777" w:rsidTr="008B306B">
        <w:trPr>
          <w:trHeight w:val="377"/>
          <w:jc w:val="center"/>
          <w:trPrChange w:id="745" w:author="科 雷" w:date="2019-05-20T21:31:00Z">
            <w:trPr>
              <w:trHeight w:val="377"/>
              <w:jc w:val="center"/>
            </w:trPr>
          </w:trPrChange>
        </w:trPr>
        <w:tc>
          <w:tcPr>
            <w:tcW w:w="1242" w:type="dxa"/>
            <w:tcBorders>
              <w:top w:val="nil"/>
              <w:left w:val="nil"/>
              <w:bottom w:val="nil"/>
              <w:right w:val="nil"/>
            </w:tcBorders>
            <w:shd w:val="clear" w:color="auto" w:fill="auto"/>
            <w:vAlign w:val="center"/>
            <w:tcPrChange w:id="746" w:author="科 雷" w:date="2019-05-20T21:31:00Z">
              <w:tcPr>
                <w:tcW w:w="1242" w:type="dxa"/>
                <w:shd w:val="clear" w:color="auto" w:fill="F2F2F2" w:themeFill="background1" w:themeFillShade="F2"/>
                <w:vAlign w:val="center"/>
              </w:tcPr>
            </w:tcPrChange>
          </w:tcPr>
          <w:p w14:paraId="3B1FFE56" w14:textId="77777777" w:rsidR="00E37956" w:rsidRDefault="00E37956">
            <w:pPr>
              <w:ind w:firstLineChars="0" w:firstLine="0"/>
              <w:pPrChange w:id="747" w:author="科 雷" w:date="2019-05-20T16:46: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vAlign w:val="center"/>
            <w:tcPrChange w:id="748" w:author="科 雷" w:date="2019-05-20T21:31:00Z">
              <w:tcPr>
                <w:tcW w:w="7230" w:type="dxa"/>
                <w:gridSpan w:val="3"/>
                <w:vAlign w:val="center"/>
              </w:tcPr>
            </w:tcPrChange>
          </w:tcPr>
          <w:p w14:paraId="556D0136" w14:textId="6D021B28" w:rsidR="00E37956" w:rsidRDefault="00D9111E" w:rsidP="009C23DD">
            <w:pPr>
              <w:ind w:firstLine="480"/>
            </w:pPr>
            <w:r>
              <w:rPr>
                <w:rFonts w:hint="eastAsia"/>
              </w:rPr>
              <w:t>无</w:t>
            </w:r>
          </w:p>
        </w:tc>
      </w:tr>
      <w:tr w:rsidR="00E37956" w14:paraId="6E806BDD" w14:textId="77777777" w:rsidTr="008B306B">
        <w:trPr>
          <w:trHeight w:val="50"/>
          <w:jc w:val="center"/>
          <w:trPrChange w:id="749" w:author="科 雷" w:date="2019-05-20T21:32:00Z">
            <w:trPr>
              <w:trHeight w:val="50"/>
              <w:jc w:val="center"/>
            </w:trPr>
          </w:trPrChange>
        </w:trPr>
        <w:tc>
          <w:tcPr>
            <w:tcW w:w="1242" w:type="dxa"/>
            <w:tcBorders>
              <w:top w:val="nil"/>
              <w:left w:val="nil"/>
              <w:bottom w:val="nil"/>
              <w:right w:val="nil"/>
            </w:tcBorders>
            <w:shd w:val="clear" w:color="auto" w:fill="auto"/>
            <w:vAlign w:val="center"/>
            <w:tcPrChange w:id="750" w:author="科 雷" w:date="2019-05-20T21:32:00Z">
              <w:tcPr>
                <w:tcW w:w="1242" w:type="dxa"/>
                <w:shd w:val="clear" w:color="auto" w:fill="F2F2F2" w:themeFill="background1" w:themeFillShade="F2"/>
                <w:vAlign w:val="center"/>
              </w:tcPr>
            </w:tcPrChange>
          </w:tcPr>
          <w:p w14:paraId="57EF9A64" w14:textId="77777777" w:rsidR="00E37956" w:rsidRDefault="00E37956">
            <w:pPr>
              <w:ind w:firstLineChars="0" w:firstLine="0"/>
              <w:pPrChange w:id="751" w:author="科 雷" w:date="2019-05-20T16:46:00Z">
                <w:pPr>
                  <w:ind w:firstLine="480"/>
                  <w:jc w:val="center"/>
                </w:pPr>
              </w:pPrChange>
            </w:pPr>
            <w:r>
              <w:rPr>
                <w:rFonts w:hint="eastAsia"/>
              </w:rPr>
              <w:lastRenderedPageBreak/>
              <w:t>优先级别</w:t>
            </w:r>
          </w:p>
        </w:tc>
        <w:tc>
          <w:tcPr>
            <w:tcW w:w="7230" w:type="dxa"/>
            <w:gridSpan w:val="3"/>
            <w:tcBorders>
              <w:top w:val="nil"/>
              <w:left w:val="nil"/>
              <w:bottom w:val="nil"/>
              <w:right w:val="nil"/>
            </w:tcBorders>
            <w:vAlign w:val="center"/>
            <w:tcPrChange w:id="752" w:author="科 雷" w:date="2019-05-20T21:32:00Z">
              <w:tcPr>
                <w:tcW w:w="7230" w:type="dxa"/>
                <w:gridSpan w:val="3"/>
                <w:vAlign w:val="center"/>
              </w:tcPr>
            </w:tcPrChange>
          </w:tcPr>
          <w:p w14:paraId="1E02DA61" w14:textId="08DE5F23" w:rsidR="00E37956" w:rsidRDefault="00D9111E" w:rsidP="009C23DD">
            <w:pPr>
              <w:ind w:firstLine="480"/>
            </w:pPr>
            <w:r>
              <w:rPr>
                <w:rFonts w:hint="eastAsia"/>
              </w:rPr>
              <w:t>高</w:t>
            </w:r>
          </w:p>
        </w:tc>
      </w:tr>
      <w:tr w:rsidR="00E37956" w:rsidRPr="00015163" w14:paraId="73C4E9FA" w14:textId="77777777" w:rsidTr="00BE6799">
        <w:trPr>
          <w:trHeight w:val="377"/>
          <w:jc w:val="center"/>
          <w:trPrChange w:id="753" w:author="科 雷" w:date="2019-05-20T16:52:00Z">
            <w:trPr>
              <w:trHeight w:val="377"/>
              <w:jc w:val="center"/>
            </w:trPr>
          </w:trPrChange>
        </w:trPr>
        <w:tc>
          <w:tcPr>
            <w:tcW w:w="8472" w:type="dxa"/>
            <w:gridSpan w:val="4"/>
            <w:tcBorders>
              <w:top w:val="nil"/>
              <w:left w:val="nil"/>
              <w:bottom w:val="nil"/>
              <w:right w:val="nil"/>
            </w:tcBorders>
            <w:shd w:val="clear" w:color="auto" w:fill="auto"/>
            <w:vAlign w:val="center"/>
            <w:tcPrChange w:id="754" w:author="科 雷" w:date="2019-05-20T16:52:00Z">
              <w:tcPr>
                <w:tcW w:w="8472" w:type="dxa"/>
                <w:gridSpan w:val="4"/>
                <w:shd w:val="clear" w:color="auto" w:fill="auto"/>
                <w:vAlign w:val="center"/>
              </w:tcPr>
            </w:tcPrChange>
          </w:tcPr>
          <w:p w14:paraId="4FB6F911" w14:textId="77777777" w:rsidR="00E37956" w:rsidRDefault="00E37956" w:rsidP="009C23DD">
            <w:pPr>
              <w:ind w:firstLine="480"/>
            </w:pPr>
            <w:r>
              <w:rPr>
                <w:rFonts w:hint="eastAsia"/>
              </w:rPr>
              <w:t>基本事件流</w:t>
            </w:r>
          </w:p>
          <w:p w14:paraId="1B189492" w14:textId="77777777" w:rsidR="00E37956" w:rsidRDefault="00D9111E" w:rsidP="00D9111E">
            <w:pPr>
              <w:pStyle w:val="a7"/>
              <w:numPr>
                <w:ilvl w:val="0"/>
                <w:numId w:val="24"/>
              </w:numPr>
              <w:ind w:firstLineChars="0"/>
            </w:pPr>
            <w:r>
              <w:rPr>
                <w:rFonts w:hint="eastAsia"/>
              </w:rPr>
              <w:t>用户选择做题的方式、题目的数量</w:t>
            </w:r>
          </w:p>
          <w:p w14:paraId="08568BD8" w14:textId="77777777" w:rsidR="00D9111E" w:rsidRDefault="00D9111E" w:rsidP="00D9111E">
            <w:pPr>
              <w:pStyle w:val="a7"/>
              <w:numPr>
                <w:ilvl w:val="0"/>
                <w:numId w:val="24"/>
              </w:numPr>
              <w:ind w:firstLineChars="0"/>
            </w:pPr>
            <w:r>
              <w:rPr>
                <w:rFonts w:hint="eastAsia"/>
              </w:rPr>
              <w:t>系统出题，用户练习</w:t>
            </w:r>
          </w:p>
          <w:p w14:paraId="623A5B14" w14:textId="7F31429C" w:rsidR="00D9111E" w:rsidRPr="00D9111E" w:rsidRDefault="00D9111E" w:rsidP="00D9111E">
            <w:pPr>
              <w:pStyle w:val="a7"/>
              <w:numPr>
                <w:ilvl w:val="0"/>
                <w:numId w:val="24"/>
              </w:numPr>
              <w:ind w:firstLineChars="0"/>
            </w:pPr>
            <w:r>
              <w:rPr>
                <w:rFonts w:hint="eastAsia"/>
              </w:rPr>
              <w:t>交卷</w:t>
            </w:r>
          </w:p>
        </w:tc>
      </w:tr>
      <w:tr w:rsidR="00E37956" w:rsidRPr="00BA4572" w14:paraId="53129111" w14:textId="77777777" w:rsidTr="00BE6799">
        <w:trPr>
          <w:trHeight w:val="666"/>
          <w:jc w:val="center"/>
          <w:trPrChange w:id="755" w:author="科 雷" w:date="2019-05-20T16:52:00Z">
            <w:trPr>
              <w:trHeight w:val="666"/>
              <w:jc w:val="center"/>
            </w:trPr>
          </w:trPrChange>
        </w:trPr>
        <w:tc>
          <w:tcPr>
            <w:tcW w:w="8472" w:type="dxa"/>
            <w:gridSpan w:val="4"/>
            <w:tcBorders>
              <w:top w:val="nil"/>
              <w:left w:val="nil"/>
              <w:bottom w:val="nil"/>
              <w:right w:val="nil"/>
            </w:tcBorders>
            <w:shd w:val="clear" w:color="auto" w:fill="auto"/>
            <w:vAlign w:val="center"/>
            <w:tcPrChange w:id="756" w:author="科 雷" w:date="2019-05-20T16:52:00Z">
              <w:tcPr>
                <w:tcW w:w="8472" w:type="dxa"/>
                <w:gridSpan w:val="4"/>
                <w:shd w:val="clear" w:color="auto" w:fill="auto"/>
                <w:vAlign w:val="center"/>
              </w:tcPr>
            </w:tcPrChange>
          </w:tcPr>
          <w:p w14:paraId="6451023F" w14:textId="77777777" w:rsidR="00E37956" w:rsidRDefault="00E37956" w:rsidP="009C23DD">
            <w:pPr>
              <w:ind w:firstLine="480"/>
            </w:pPr>
            <w:r>
              <w:rPr>
                <w:rFonts w:hint="eastAsia"/>
              </w:rPr>
              <w:t>可选事件流</w:t>
            </w:r>
          </w:p>
          <w:p w14:paraId="46D196A4" w14:textId="6EB05FF0" w:rsidR="00E37956" w:rsidRDefault="00CE4442" w:rsidP="00CE4442">
            <w:pPr>
              <w:pStyle w:val="a7"/>
              <w:numPr>
                <w:ilvl w:val="0"/>
                <w:numId w:val="25"/>
              </w:numPr>
              <w:ind w:firstLineChars="0"/>
            </w:pPr>
            <w:r>
              <w:rPr>
                <w:rFonts w:hint="eastAsia"/>
              </w:rPr>
              <w:t>做题时，关闭</w:t>
            </w:r>
            <w:r w:rsidR="00F02FE4">
              <w:rPr>
                <w:rFonts w:hint="eastAsia"/>
              </w:rPr>
              <w:t>做题</w:t>
            </w:r>
            <w:r>
              <w:rPr>
                <w:rFonts w:hint="eastAsia"/>
              </w:rPr>
              <w:t>页面</w:t>
            </w:r>
            <w:r w:rsidR="00F02FE4">
              <w:rPr>
                <w:rFonts w:hint="eastAsia"/>
              </w:rPr>
              <w:t>，或者推出登录之后，</w:t>
            </w:r>
            <w:r>
              <w:rPr>
                <w:rFonts w:hint="eastAsia"/>
              </w:rPr>
              <w:t>下次登录能够在首页看到“断点续做”按钮，点击即可继续上次做题</w:t>
            </w:r>
          </w:p>
          <w:p w14:paraId="12D0106B" w14:textId="694EEA36" w:rsidR="00CE4442" w:rsidRPr="00CE4442" w:rsidRDefault="00CE4442" w:rsidP="00CE4442">
            <w:pPr>
              <w:pStyle w:val="a7"/>
              <w:numPr>
                <w:ilvl w:val="0"/>
                <w:numId w:val="25"/>
              </w:numPr>
              <w:ind w:firstLineChars="0"/>
            </w:pPr>
            <w:r>
              <w:rPr>
                <w:rFonts w:hint="eastAsia"/>
              </w:rPr>
              <w:t>能够提前交卷</w:t>
            </w:r>
          </w:p>
        </w:tc>
      </w:tr>
      <w:tr w:rsidR="00E37956" w14:paraId="1C523E1D" w14:textId="77777777" w:rsidTr="008B306B">
        <w:trPr>
          <w:trHeight w:val="377"/>
          <w:jc w:val="center"/>
          <w:trPrChange w:id="757" w:author="科 雷" w:date="2019-05-20T21:32:00Z">
            <w:trPr>
              <w:trHeight w:val="377"/>
              <w:jc w:val="center"/>
            </w:trPr>
          </w:trPrChange>
        </w:trPr>
        <w:tc>
          <w:tcPr>
            <w:tcW w:w="1242" w:type="dxa"/>
            <w:tcBorders>
              <w:top w:val="nil"/>
              <w:left w:val="nil"/>
              <w:bottom w:val="nil"/>
              <w:right w:val="nil"/>
            </w:tcBorders>
            <w:shd w:val="clear" w:color="auto" w:fill="auto"/>
            <w:vAlign w:val="center"/>
            <w:tcPrChange w:id="758" w:author="科 雷" w:date="2019-05-20T21:32:00Z">
              <w:tcPr>
                <w:tcW w:w="1242" w:type="dxa"/>
                <w:shd w:val="clear" w:color="auto" w:fill="F2F2F2" w:themeFill="background1" w:themeFillShade="F2"/>
                <w:vAlign w:val="center"/>
              </w:tcPr>
            </w:tcPrChange>
          </w:tcPr>
          <w:p w14:paraId="0A541BDC" w14:textId="77777777" w:rsidR="00E37956" w:rsidRDefault="00E37956">
            <w:pPr>
              <w:ind w:firstLineChars="0" w:firstLine="0"/>
              <w:pPrChange w:id="759" w:author="科 雷" w:date="2019-05-20T16:46:00Z">
                <w:pPr>
                  <w:ind w:firstLine="480"/>
                  <w:jc w:val="center"/>
                </w:pPr>
              </w:pPrChange>
            </w:pPr>
            <w:r>
              <w:rPr>
                <w:rFonts w:hint="eastAsia"/>
              </w:rPr>
              <w:t>特殊需求</w:t>
            </w:r>
          </w:p>
        </w:tc>
        <w:tc>
          <w:tcPr>
            <w:tcW w:w="7230" w:type="dxa"/>
            <w:gridSpan w:val="3"/>
            <w:tcBorders>
              <w:top w:val="nil"/>
              <w:left w:val="nil"/>
              <w:bottom w:val="nil"/>
              <w:right w:val="nil"/>
            </w:tcBorders>
            <w:vAlign w:val="center"/>
            <w:tcPrChange w:id="760" w:author="科 雷" w:date="2019-05-20T21:32:00Z">
              <w:tcPr>
                <w:tcW w:w="7230" w:type="dxa"/>
                <w:gridSpan w:val="3"/>
                <w:vAlign w:val="center"/>
              </w:tcPr>
            </w:tcPrChange>
          </w:tcPr>
          <w:p w14:paraId="57BD82DD" w14:textId="77777777" w:rsidR="00E37956" w:rsidRDefault="00E37956" w:rsidP="009C23DD">
            <w:pPr>
              <w:ind w:firstLine="480"/>
            </w:pPr>
            <w:r>
              <w:rPr>
                <w:rFonts w:hint="eastAsia"/>
              </w:rPr>
              <w:t>无</w:t>
            </w:r>
          </w:p>
        </w:tc>
      </w:tr>
      <w:tr w:rsidR="00E37956" w14:paraId="7B0356AA" w14:textId="77777777" w:rsidTr="008B306B">
        <w:trPr>
          <w:trHeight w:val="375"/>
          <w:jc w:val="center"/>
          <w:trPrChange w:id="761" w:author="科 雷" w:date="2019-05-20T21:32:00Z">
            <w:trPr>
              <w:trHeight w:val="375"/>
              <w:jc w:val="center"/>
            </w:trPr>
          </w:trPrChange>
        </w:trPr>
        <w:tc>
          <w:tcPr>
            <w:tcW w:w="1242" w:type="dxa"/>
            <w:tcBorders>
              <w:top w:val="nil"/>
              <w:left w:val="nil"/>
              <w:bottom w:val="single" w:sz="4" w:space="0" w:color="auto"/>
              <w:right w:val="nil"/>
            </w:tcBorders>
            <w:shd w:val="clear" w:color="auto" w:fill="auto"/>
            <w:vAlign w:val="center"/>
            <w:tcPrChange w:id="762" w:author="科 雷" w:date="2019-05-20T21:32:00Z">
              <w:tcPr>
                <w:tcW w:w="1242" w:type="dxa"/>
                <w:shd w:val="clear" w:color="auto" w:fill="F2F2F2" w:themeFill="background1" w:themeFillShade="F2"/>
                <w:vAlign w:val="center"/>
              </w:tcPr>
            </w:tcPrChange>
          </w:tcPr>
          <w:p w14:paraId="1A25B29B" w14:textId="77777777" w:rsidR="00E37956" w:rsidRDefault="00E37956">
            <w:pPr>
              <w:ind w:firstLineChars="0" w:firstLine="0"/>
              <w:pPrChange w:id="763" w:author="科 雷" w:date="2019-05-20T16:46:00Z">
                <w:pPr>
                  <w:ind w:firstLine="480"/>
                  <w:jc w:val="center"/>
                </w:pPr>
              </w:pPrChange>
            </w:pPr>
            <w:r>
              <w:rPr>
                <w:rFonts w:hint="eastAsia"/>
              </w:rPr>
              <w:t>扩展点</w:t>
            </w:r>
          </w:p>
        </w:tc>
        <w:tc>
          <w:tcPr>
            <w:tcW w:w="7230" w:type="dxa"/>
            <w:gridSpan w:val="3"/>
            <w:tcBorders>
              <w:top w:val="nil"/>
              <w:left w:val="nil"/>
              <w:bottom w:val="single" w:sz="4" w:space="0" w:color="auto"/>
              <w:right w:val="nil"/>
            </w:tcBorders>
            <w:vAlign w:val="center"/>
            <w:tcPrChange w:id="764" w:author="科 雷" w:date="2019-05-20T21:32:00Z">
              <w:tcPr>
                <w:tcW w:w="7230" w:type="dxa"/>
                <w:gridSpan w:val="3"/>
                <w:vAlign w:val="center"/>
              </w:tcPr>
            </w:tcPrChange>
          </w:tcPr>
          <w:p w14:paraId="3341B682" w14:textId="77777777" w:rsidR="00E37956" w:rsidRDefault="00E37956" w:rsidP="009C23DD">
            <w:pPr>
              <w:ind w:firstLine="480"/>
            </w:pPr>
            <w:r>
              <w:rPr>
                <w:rFonts w:hint="eastAsia"/>
              </w:rPr>
              <w:t>无</w:t>
            </w:r>
          </w:p>
        </w:tc>
      </w:tr>
    </w:tbl>
    <w:p w14:paraId="17A3C5D1" w14:textId="3351D8E7" w:rsidR="003079D9" w:rsidRDefault="00B47498" w:rsidP="00A23701">
      <w:pPr>
        <w:ind w:firstLine="480"/>
        <w:jc w:val="left"/>
      </w:pPr>
      <w:r w:rsidRPr="000A7FF6">
        <w:rPr>
          <w:rFonts w:hint="eastAsia"/>
        </w:rPr>
        <w:t>如图3-</w:t>
      </w:r>
      <w:r w:rsidR="009009D5" w:rsidRPr="000A7FF6">
        <w:t>13</w:t>
      </w:r>
      <w:r w:rsidRPr="000A7FF6">
        <w:t xml:space="preserve"> </w:t>
      </w:r>
      <w:r w:rsidR="00DD783F" w:rsidRPr="000A7FF6">
        <w:rPr>
          <w:rFonts w:hint="eastAsia"/>
        </w:rPr>
        <w:t>查看练习详情</w:t>
      </w:r>
      <w:r w:rsidRPr="000A7FF6">
        <w:rPr>
          <w:rFonts w:hint="eastAsia"/>
        </w:rPr>
        <w:t>，用户做完题目之后，能够查看自己的做题详情，同时能对喜欢的题目进行收藏，下次便于查看知识点，系统会自动记录错题，供下次练习使用，同时用户能够对题目进行评论，并且能够回复别人的评论，针对题目的知识点展开讨论</w:t>
      </w:r>
      <w:r w:rsidR="00D234F0" w:rsidRPr="000A7FF6">
        <w:rPr>
          <w:rFonts w:hint="eastAsia"/>
        </w:rPr>
        <w:t>、学习</w:t>
      </w:r>
      <w:r w:rsidR="00485848">
        <w:rPr>
          <w:rFonts w:hint="eastAsia"/>
        </w:rPr>
        <w:t>。</w:t>
      </w:r>
    </w:p>
    <w:p w14:paraId="21BDE6AF" w14:textId="3FCFA943" w:rsidR="00DD783F" w:rsidRDefault="00DD783F" w:rsidP="002A5224">
      <w:pPr>
        <w:ind w:firstLine="480"/>
        <w:jc w:val="left"/>
      </w:pPr>
      <w:r>
        <w:object w:dxaOrig="11371" w:dyaOrig="4230" w14:anchorId="7BF0B782">
          <v:shape id="_x0000_i1036" type="#_x0000_t75" style="width:453pt;height:168pt" o:ole="">
            <v:imagedata r:id="rId44" o:title=""/>
          </v:shape>
          <o:OLEObject Type="Embed" ProgID="Visio.Drawing.15" ShapeID="_x0000_i1036" DrawAspect="Content" ObjectID="_1619894576" r:id="rId45"/>
        </w:object>
      </w:r>
    </w:p>
    <w:p w14:paraId="1C9D56F8" w14:textId="2FD68647" w:rsidR="002E04F7" w:rsidRPr="00EE32D2" w:rsidRDefault="002E04F7" w:rsidP="00EE32D2">
      <w:pPr>
        <w:ind w:firstLine="420"/>
        <w:jc w:val="center"/>
        <w:rPr>
          <w:sz w:val="21"/>
          <w:szCs w:val="21"/>
        </w:rPr>
      </w:pPr>
      <w:r w:rsidRPr="00EE32D2">
        <w:rPr>
          <w:rFonts w:hint="eastAsia"/>
          <w:sz w:val="21"/>
          <w:szCs w:val="21"/>
        </w:rPr>
        <w:t>图3-</w:t>
      </w:r>
      <w:r w:rsidR="009009D5" w:rsidRPr="00EE32D2">
        <w:rPr>
          <w:sz w:val="21"/>
          <w:szCs w:val="21"/>
        </w:rPr>
        <w:t>13</w:t>
      </w:r>
      <w:r w:rsidRPr="00EE32D2">
        <w:rPr>
          <w:sz w:val="21"/>
          <w:szCs w:val="21"/>
        </w:rPr>
        <w:t xml:space="preserve"> </w:t>
      </w:r>
      <w:r w:rsidRPr="00EE32D2">
        <w:rPr>
          <w:rFonts w:hint="eastAsia"/>
          <w:sz w:val="21"/>
          <w:szCs w:val="21"/>
        </w:rPr>
        <w:t>查看做题详情</w:t>
      </w:r>
    </w:p>
    <w:p w14:paraId="0F762208" w14:textId="40295EBE" w:rsidR="00A23701" w:rsidRDefault="00A23701" w:rsidP="000A7FF6">
      <w:pPr>
        <w:ind w:firstLine="480"/>
      </w:pPr>
      <w:r w:rsidRPr="00A23701">
        <w:rPr>
          <w:rFonts w:hint="eastAsia"/>
        </w:rPr>
        <w:t>查看做题详情</w:t>
      </w:r>
      <w:r>
        <w:rPr>
          <w:rFonts w:hint="eastAsia"/>
        </w:rPr>
        <w:t>用例描述如表</w:t>
      </w:r>
      <w:r>
        <w:t>3</w:t>
      </w:r>
      <w:r>
        <w:rPr>
          <w:rFonts w:hint="eastAsia"/>
        </w:rPr>
        <w:t>-</w:t>
      </w:r>
      <w:r w:rsidR="009009D5">
        <w:rPr>
          <w:rFonts w:hint="eastAsia"/>
        </w:rPr>
        <w:t>14</w:t>
      </w:r>
      <w:ins w:id="765" w:author="科 雷" w:date="2019-05-20T16:54:00Z">
        <w:r w:rsidR="00BD6E45">
          <w:rPr>
            <w:rFonts w:hint="eastAsia"/>
          </w:rPr>
          <w:t>：</w:t>
        </w:r>
      </w:ins>
    </w:p>
    <w:p w14:paraId="42043BD0" w14:textId="72C8247A" w:rsidR="00A23701" w:rsidRPr="00EE32D2" w:rsidRDefault="00A23701" w:rsidP="00EE32D2">
      <w:pPr>
        <w:ind w:firstLine="420"/>
        <w:jc w:val="center"/>
        <w:rPr>
          <w:sz w:val="21"/>
          <w:szCs w:val="21"/>
        </w:rPr>
      </w:pPr>
      <w:r w:rsidRPr="00EE32D2">
        <w:rPr>
          <w:rFonts w:hint="eastAsia"/>
          <w:sz w:val="21"/>
          <w:szCs w:val="21"/>
        </w:rPr>
        <w:t>表3-</w:t>
      </w:r>
      <w:r w:rsidR="009009D5" w:rsidRPr="00EE32D2">
        <w:rPr>
          <w:sz w:val="21"/>
          <w:szCs w:val="21"/>
        </w:rPr>
        <w:t>14</w:t>
      </w:r>
      <w:r w:rsidRPr="00EE32D2">
        <w:rPr>
          <w:rFonts w:hint="eastAsia"/>
          <w:sz w:val="21"/>
          <w:szCs w:val="21"/>
        </w:rPr>
        <w:t>查看做题详情</w:t>
      </w:r>
    </w:p>
    <w:tbl>
      <w:tblPr>
        <w:tblStyle w:val="ae"/>
        <w:tblW w:w="0" w:type="auto"/>
        <w:jc w:val="center"/>
        <w:tblLook w:val="04A0" w:firstRow="1" w:lastRow="0" w:firstColumn="1" w:lastColumn="0" w:noHBand="0" w:noVBand="1"/>
        <w:tblPrChange w:id="766" w:author="科 雷" w:date="2019-05-20T21:32:00Z">
          <w:tblPr>
            <w:tblStyle w:val="ae"/>
            <w:tblW w:w="0" w:type="auto"/>
            <w:jc w:val="center"/>
            <w:tblLook w:val="04A0" w:firstRow="1" w:lastRow="0" w:firstColumn="1" w:lastColumn="0" w:noHBand="0" w:noVBand="1"/>
          </w:tblPr>
        </w:tblPrChange>
      </w:tblPr>
      <w:tblGrid>
        <w:gridCol w:w="1242"/>
        <w:gridCol w:w="2831"/>
        <w:gridCol w:w="1280"/>
        <w:gridCol w:w="3119"/>
        <w:tblGridChange w:id="767">
          <w:tblGrid>
            <w:gridCol w:w="1242"/>
            <w:gridCol w:w="2831"/>
            <w:gridCol w:w="1280"/>
            <w:gridCol w:w="3119"/>
          </w:tblGrid>
        </w:tblGridChange>
      </w:tblGrid>
      <w:tr w:rsidR="00A23701" w:rsidRPr="00DA70D4" w14:paraId="7ED4764E" w14:textId="77777777" w:rsidTr="0020016F">
        <w:trPr>
          <w:trHeight w:val="377"/>
          <w:jc w:val="center"/>
          <w:trPrChange w:id="768" w:author="科 雷" w:date="2019-05-20T21:32:00Z">
            <w:trPr>
              <w:trHeight w:val="377"/>
              <w:jc w:val="center"/>
            </w:trPr>
          </w:trPrChange>
        </w:trPr>
        <w:tc>
          <w:tcPr>
            <w:tcW w:w="1242" w:type="dxa"/>
            <w:tcBorders>
              <w:top w:val="single" w:sz="4" w:space="0" w:color="auto"/>
              <w:left w:val="nil"/>
              <w:bottom w:val="single" w:sz="4" w:space="0" w:color="auto"/>
              <w:right w:val="nil"/>
            </w:tcBorders>
            <w:shd w:val="clear" w:color="auto" w:fill="auto"/>
            <w:vAlign w:val="center"/>
            <w:tcPrChange w:id="769" w:author="科 雷" w:date="2019-05-20T21:32:00Z">
              <w:tcPr>
                <w:tcW w:w="1242" w:type="dxa"/>
                <w:shd w:val="clear" w:color="auto" w:fill="F2F2F2" w:themeFill="background1" w:themeFillShade="F2"/>
                <w:vAlign w:val="center"/>
              </w:tcPr>
            </w:tcPrChange>
          </w:tcPr>
          <w:p w14:paraId="3777692A" w14:textId="77777777" w:rsidR="00A23701" w:rsidRDefault="00A23701">
            <w:pPr>
              <w:ind w:firstLineChars="0" w:firstLine="0"/>
              <w:pPrChange w:id="770" w:author="科 雷" w:date="2019-05-20T16:46:00Z">
                <w:pPr>
                  <w:ind w:firstLine="480"/>
                  <w:jc w:val="center"/>
                </w:pPr>
              </w:pPrChange>
            </w:pPr>
            <w:r>
              <w:rPr>
                <w:rFonts w:hint="eastAsia"/>
              </w:rPr>
              <w:t>用例编号</w:t>
            </w:r>
          </w:p>
        </w:tc>
        <w:tc>
          <w:tcPr>
            <w:tcW w:w="2831" w:type="dxa"/>
            <w:tcBorders>
              <w:top w:val="single" w:sz="4" w:space="0" w:color="auto"/>
              <w:left w:val="nil"/>
              <w:bottom w:val="single" w:sz="4" w:space="0" w:color="auto"/>
              <w:right w:val="nil"/>
            </w:tcBorders>
            <w:shd w:val="clear" w:color="auto" w:fill="auto"/>
            <w:vAlign w:val="center"/>
            <w:tcPrChange w:id="771" w:author="科 雷" w:date="2019-05-20T21:32:00Z">
              <w:tcPr>
                <w:tcW w:w="2831" w:type="dxa"/>
                <w:vAlign w:val="center"/>
              </w:tcPr>
            </w:tcPrChange>
          </w:tcPr>
          <w:p w14:paraId="7B0A387C" w14:textId="2CAF3C3A" w:rsidR="00A23701" w:rsidRDefault="00A23701" w:rsidP="009C23DD">
            <w:pPr>
              <w:ind w:firstLine="480"/>
            </w:pPr>
            <w:r>
              <w:t>00</w:t>
            </w:r>
            <w:r w:rsidR="004F28EA">
              <w:t>6</w:t>
            </w:r>
          </w:p>
        </w:tc>
        <w:tc>
          <w:tcPr>
            <w:tcW w:w="1280" w:type="dxa"/>
            <w:tcBorders>
              <w:top w:val="single" w:sz="4" w:space="0" w:color="auto"/>
              <w:left w:val="nil"/>
              <w:bottom w:val="single" w:sz="4" w:space="0" w:color="auto"/>
              <w:right w:val="nil"/>
            </w:tcBorders>
            <w:shd w:val="clear" w:color="auto" w:fill="auto"/>
            <w:vAlign w:val="center"/>
            <w:tcPrChange w:id="772" w:author="科 雷" w:date="2019-05-20T21:32:00Z">
              <w:tcPr>
                <w:tcW w:w="1280" w:type="dxa"/>
                <w:shd w:val="clear" w:color="auto" w:fill="F2F2F2" w:themeFill="background1" w:themeFillShade="F2"/>
                <w:vAlign w:val="center"/>
              </w:tcPr>
            </w:tcPrChange>
          </w:tcPr>
          <w:p w14:paraId="5225F125" w14:textId="77777777" w:rsidR="00A23701" w:rsidRDefault="00A23701">
            <w:pPr>
              <w:ind w:firstLineChars="0" w:firstLine="0"/>
              <w:pPrChange w:id="773" w:author="科 雷" w:date="2019-05-20T16:46:00Z">
                <w:pPr>
                  <w:ind w:firstLine="480"/>
                </w:pPr>
              </w:pPrChange>
            </w:pPr>
            <w:r>
              <w:rPr>
                <w:rFonts w:hint="eastAsia"/>
              </w:rPr>
              <w:t>用例名称</w:t>
            </w:r>
          </w:p>
        </w:tc>
        <w:tc>
          <w:tcPr>
            <w:tcW w:w="3119" w:type="dxa"/>
            <w:tcBorders>
              <w:top w:val="single" w:sz="4" w:space="0" w:color="auto"/>
              <w:left w:val="nil"/>
              <w:bottom w:val="single" w:sz="4" w:space="0" w:color="auto"/>
              <w:right w:val="nil"/>
            </w:tcBorders>
            <w:shd w:val="clear" w:color="auto" w:fill="auto"/>
            <w:vAlign w:val="center"/>
            <w:tcPrChange w:id="774" w:author="科 雷" w:date="2019-05-20T21:32:00Z">
              <w:tcPr>
                <w:tcW w:w="3119" w:type="dxa"/>
                <w:vAlign w:val="center"/>
              </w:tcPr>
            </w:tcPrChange>
          </w:tcPr>
          <w:p w14:paraId="14A0FB46" w14:textId="4E8B14E1" w:rsidR="00A23701" w:rsidRPr="004F28EA" w:rsidRDefault="004F28EA" w:rsidP="004F28EA">
            <w:pPr>
              <w:ind w:firstLine="480"/>
              <w:jc w:val="left"/>
            </w:pPr>
            <w:r>
              <w:rPr>
                <w:rFonts w:hint="eastAsia"/>
              </w:rPr>
              <w:t>查看做题详情</w:t>
            </w:r>
          </w:p>
        </w:tc>
      </w:tr>
      <w:tr w:rsidR="00A23701" w14:paraId="68D39403" w14:textId="77777777" w:rsidTr="0020016F">
        <w:trPr>
          <w:trHeight w:val="377"/>
          <w:jc w:val="center"/>
          <w:trPrChange w:id="775" w:author="科 雷" w:date="2019-05-20T21:32:00Z">
            <w:trPr>
              <w:trHeight w:val="377"/>
              <w:jc w:val="center"/>
            </w:trPr>
          </w:trPrChange>
        </w:trPr>
        <w:tc>
          <w:tcPr>
            <w:tcW w:w="1242" w:type="dxa"/>
            <w:tcBorders>
              <w:top w:val="single" w:sz="4" w:space="0" w:color="auto"/>
              <w:left w:val="nil"/>
              <w:bottom w:val="nil"/>
              <w:right w:val="nil"/>
            </w:tcBorders>
            <w:shd w:val="clear" w:color="auto" w:fill="auto"/>
            <w:vAlign w:val="center"/>
            <w:tcPrChange w:id="776" w:author="科 雷" w:date="2019-05-20T21:32:00Z">
              <w:tcPr>
                <w:tcW w:w="1242" w:type="dxa"/>
                <w:shd w:val="clear" w:color="auto" w:fill="F2F2F2" w:themeFill="background1" w:themeFillShade="F2"/>
                <w:vAlign w:val="center"/>
              </w:tcPr>
            </w:tcPrChange>
          </w:tcPr>
          <w:p w14:paraId="37CB9249" w14:textId="77777777" w:rsidR="00A23701" w:rsidRDefault="00A23701">
            <w:pPr>
              <w:ind w:firstLineChars="0" w:firstLine="0"/>
              <w:pPrChange w:id="777" w:author="科 雷" w:date="2019-05-20T16:46:00Z">
                <w:pPr>
                  <w:ind w:firstLine="480"/>
                  <w:jc w:val="center"/>
                </w:pPr>
              </w:pPrChange>
            </w:pPr>
            <w:r>
              <w:rPr>
                <w:rFonts w:hint="eastAsia"/>
              </w:rPr>
              <w:t>编制人</w:t>
            </w:r>
          </w:p>
        </w:tc>
        <w:tc>
          <w:tcPr>
            <w:tcW w:w="2831" w:type="dxa"/>
            <w:tcBorders>
              <w:top w:val="single" w:sz="4" w:space="0" w:color="auto"/>
              <w:left w:val="nil"/>
              <w:bottom w:val="nil"/>
              <w:right w:val="nil"/>
            </w:tcBorders>
            <w:shd w:val="clear" w:color="auto" w:fill="auto"/>
            <w:vAlign w:val="center"/>
            <w:tcPrChange w:id="778" w:author="科 雷" w:date="2019-05-20T21:32:00Z">
              <w:tcPr>
                <w:tcW w:w="2831" w:type="dxa"/>
                <w:vAlign w:val="center"/>
              </w:tcPr>
            </w:tcPrChange>
          </w:tcPr>
          <w:p w14:paraId="17B7CF6B" w14:textId="77777777" w:rsidR="00A23701" w:rsidRDefault="00A23701"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779" w:author="科 雷" w:date="2019-05-20T21:32:00Z">
              <w:tcPr>
                <w:tcW w:w="1280" w:type="dxa"/>
                <w:shd w:val="clear" w:color="auto" w:fill="F2F2F2" w:themeFill="background1" w:themeFillShade="F2"/>
                <w:vAlign w:val="center"/>
              </w:tcPr>
            </w:tcPrChange>
          </w:tcPr>
          <w:p w14:paraId="019CE7A2" w14:textId="77777777" w:rsidR="00A23701" w:rsidRDefault="00A23701">
            <w:pPr>
              <w:ind w:firstLineChars="0" w:firstLine="0"/>
              <w:pPrChange w:id="780" w:author="科 雷" w:date="2019-05-20T16:46:00Z">
                <w:pPr>
                  <w:ind w:firstLine="480"/>
                  <w:jc w:val="center"/>
                </w:pPr>
              </w:pPrChange>
            </w:pPr>
            <w:r>
              <w:rPr>
                <w:rFonts w:hint="eastAsia"/>
              </w:rPr>
              <w:t>编制日期</w:t>
            </w:r>
          </w:p>
        </w:tc>
        <w:tc>
          <w:tcPr>
            <w:tcW w:w="3119" w:type="dxa"/>
            <w:tcBorders>
              <w:top w:val="single" w:sz="4" w:space="0" w:color="auto"/>
              <w:left w:val="nil"/>
              <w:bottom w:val="nil"/>
              <w:right w:val="nil"/>
            </w:tcBorders>
            <w:shd w:val="clear" w:color="auto" w:fill="auto"/>
            <w:vAlign w:val="center"/>
            <w:tcPrChange w:id="781" w:author="科 雷" w:date="2019-05-20T21:32:00Z">
              <w:tcPr>
                <w:tcW w:w="3119" w:type="dxa"/>
                <w:vAlign w:val="center"/>
              </w:tcPr>
            </w:tcPrChange>
          </w:tcPr>
          <w:p w14:paraId="7B6EE852" w14:textId="77777777" w:rsidR="00A23701" w:rsidRDefault="00A23701" w:rsidP="009C23DD">
            <w:pPr>
              <w:ind w:firstLine="480"/>
            </w:pPr>
            <w:r>
              <w:t>2019</w:t>
            </w:r>
            <w:r>
              <w:rPr>
                <w:rFonts w:hint="eastAsia"/>
              </w:rPr>
              <w:t>-</w:t>
            </w:r>
            <w:r>
              <w:t>05</w:t>
            </w:r>
            <w:r>
              <w:rPr>
                <w:rFonts w:hint="eastAsia"/>
              </w:rPr>
              <w:t>-</w:t>
            </w:r>
            <w:r>
              <w:t>06</w:t>
            </w:r>
          </w:p>
        </w:tc>
      </w:tr>
      <w:tr w:rsidR="00A23701" w14:paraId="181FAE33" w14:textId="77777777" w:rsidTr="0020016F">
        <w:trPr>
          <w:trHeight w:val="377"/>
          <w:jc w:val="center"/>
          <w:trPrChange w:id="782" w:author="科 雷" w:date="2019-05-20T21:32:00Z">
            <w:trPr>
              <w:trHeight w:val="377"/>
              <w:jc w:val="center"/>
            </w:trPr>
          </w:trPrChange>
        </w:trPr>
        <w:tc>
          <w:tcPr>
            <w:tcW w:w="1242" w:type="dxa"/>
            <w:tcBorders>
              <w:top w:val="nil"/>
              <w:left w:val="nil"/>
              <w:bottom w:val="nil"/>
              <w:right w:val="nil"/>
            </w:tcBorders>
            <w:shd w:val="clear" w:color="auto" w:fill="auto"/>
            <w:vAlign w:val="center"/>
            <w:tcPrChange w:id="783" w:author="科 雷" w:date="2019-05-20T21:32:00Z">
              <w:tcPr>
                <w:tcW w:w="1242" w:type="dxa"/>
                <w:shd w:val="clear" w:color="auto" w:fill="F2F2F2" w:themeFill="background1" w:themeFillShade="F2"/>
                <w:vAlign w:val="center"/>
              </w:tcPr>
            </w:tcPrChange>
          </w:tcPr>
          <w:p w14:paraId="17E236FF" w14:textId="77777777" w:rsidR="00A23701" w:rsidRDefault="00A23701">
            <w:pPr>
              <w:ind w:firstLineChars="0" w:firstLine="0"/>
              <w:pPrChange w:id="784" w:author="科 雷" w:date="2019-05-20T16:46:00Z">
                <w:pPr>
                  <w:ind w:firstLine="480"/>
                  <w:jc w:val="center"/>
                </w:pPr>
              </w:pPrChange>
            </w:pPr>
            <w:r>
              <w:rPr>
                <w:rFonts w:hint="eastAsia"/>
              </w:rPr>
              <w:t>用例描述</w:t>
            </w:r>
          </w:p>
        </w:tc>
        <w:tc>
          <w:tcPr>
            <w:tcW w:w="7230" w:type="dxa"/>
            <w:gridSpan w:val="3"/>
            <w:tcBorders>
              <w:top w:val="nil"/>
              <w:left w:val="nil"/>
              <w:bottom w:val="nil"/>
              <w:right w:val="nil"/>
            </w:tcBorders>
            <w:shd w:val="clear" w:color="auto" w:fill="auto"/>
            <w:vAlign w:val="center"/>
            <w:tcPrChange w:id="785" w:author="科 雷" w:date="2019-05-20T21:32:00Z">
              <w:tcPr>
                <w:tcW w:w="7230" w:type="dxa"/>
                <w:gridSpan w:val="3"/>
                <w:vAlign w:val="center"/>
              </w:tcPr>
            </w:tcPrChange>
          </w:tcPr>
          <w:p w14:paraId="5C648A6F" w14:textId="1BC8C7D9" w:rsidR="00A23701" w:rsidRDefault="004F28EA" w:rsidP="009C23DD">
            <w:pPr>
              <w:ind w:firstLine="480"/>
            </w:pPr>
            <w:r>
              <w:rPr>
                <w:rFonts w:hint="eastAsia"/>
              </w:rPr>
              <w:t>用户做完练习之后点击交卷，显示题目的内容，选项，答案，对错，解析评论，回复，收藏等信息</w:t>
            </w:r>
          </w:p>
        </w:tc>
      </w:tr>
      <w:tr w:rsidR="00A23701" w14:paraId="18C52DD1" w14:textId="77777777" w:rsidTr="0020016F">
        <w:trPr>
          <w:trHeight w:val="377"/>
          <w:jc w:val="center"/>
          <w:trPrChange w:id="786" w:author="科 雷" w:date="2019-05-20T21:32:00Z">
            <w:trPr>
              <w:trHeight w:val="377"/>
              <w:jc w:val="center"/>
            </w:trPr>
          </w:trPrChange>
        </w:trPr>
        <w:tc>
          <w:tcPr>
            <w:tcW w:w="1242" w:type="dxa"/>
            <w:tcBorders>
              <w:top w:val="nil"/>
              <w:left w:val="nil"/>
              <w:bottom w:val="nil"/>
              <w:right w:val="nil"/>
            </w:tcBorders>
            <w:shd w:val="clear" w:color="auto" w:fill="auto"/>
            <w:vAlign w:val="center"/>
            <w:tcPrChange w:id="787" w:author="科 雷" w:date="2019-05-20T21:32:00Z">
              <w:tcPr>
                <w:tcW w:w="1242" w:type="dxa"/>
                <w:shd w:val="clear" w:color="auto" w:fill="F2F2F2" w:themeFill="background1" w:themeFillShade="F2"/>
                <w:vAlign w:val="center"/>
              </w:tcPr>
            </w:tcPrChange>
          </w:tcPr>
          <w:p w14:paraId="126AA742" w14:textId="77777777" w:rsidR="00A23701" w:rsidRDefault="00A23701">
            <w:pPr>
              <w:ind w:firstLineChars="0" w:firstLine="0"/>
              <w:pPrChange w:id="788" w:author="科 雷" w:date="2019-05-20T16:46:00Z">
                <w:pPr>
                  <w:ind w:firstLine="480"/>
                  <w:jc w:val="center"/>
                </w:pPr>
              </w:pPrChange>
            </w:pPr>
            <w:r>
              <w:rPr>
                <w:rFonts w:hint="eastAsia"/>
              </w:rPr>
              <w:t>参与者</w:t>
            </w:r>
          </w:p>
        </w:tc>
        <w:tc>
          <w:tcPr>
            <w:tcW w:w="7230" w:type="dxa"/>
            <w:gridSpan w:val="3"/>
            <w:tcBorders>
              <w:top w:val="nil"/>
              <w:left w:val="nil"/>
              <w:bottom w:val="nil"/>
              <w:right w:val="nil"/>
            </w:tcBorders>
            <w:shd w:val="clear" w:color="auto" w:fill="auto"/>
            <w:vAlign w:val="center"/>
            <w:tcPrChange w:id="789" w:author="科 雷" w:date="2019-05-20T21:32:00Z">
              <w:tcPr>
                <w:tcW w:w="7230" w:type="dxa"/>
                <w:gridSpan w:val="3"/>
                <w:vAlign w:val="center"/>
              </w:tcPr>
            </w:tcPrChange>
          </w:tcPr>
          <w:p w14:paraId="209F4274" w14:textId="77777777" w:rsidR="00A23701" w:rsidRDefault="00A23701" w:rsidP="009C23DD">
            <w:pPr>
              <w:ind w:firstLine="480"/>
            </w:pPr>
            <w:r>
              <w:rPr>
                <w:rFonts w:hint="eastAsia"/>
              </w:rPr>
              <w:t>用户</w:t>
            </w:r>
          </w:p>
        </w:tc>
      </w:tr>
      <w:tr w:rsidR="00A23701" w:rsidRPr="001B42CC" w14:paraId="3E963B67" w14:textId="77777777" w:rsidTr="0020016F">
        <w:trPr>
          <w:trHeight w:val="377"/>
          <w:jc w:val="center"/>
          <w:trPrChange w:id="790" w:author="科 雷" w:date="2019-05-20T21:32:00Z">
            <w:trPr>
              <w:trHeight w:val="377"/>
              <w:jc w:val="center"/>
            </w:trPr>
          </w:trPrChange>
        </w:trPr>
        <w:tc>
          <w:tcPr>
            <w:tcW w:w="1242" w:type="dxa"/>
            <w:tcBorders>
              <w:top w:val="nil"/>
              <w:left w:val="nil"/>
              <w:bottom w:val="nil"/>
              <w:right w:val="nil"/>
            </w:tcBorders>
            <w:shd w:val="clear" w:color="auto" w:fill="auto"/>
            <w:vAlign w:val="center"/>
            <w:tcPrChange w:id="791" w:author="科 雷" w:date="2019-05-20T21:32:00Z">
              <w:tcPr>
                <w:tcW w:w="1242" w:type="dxa"/>
                <w:shd w:val="clear" w:color="auto" w:fill="F2F2F2" w:themeFill="background1" w:themeFillShade="F2"/>
                <w:vAlign w:val="center"/>
              </w:tcPr>
            </w:tcPrChange>
          </w:tcPr>
          <w:p w14:paraId="5F7B5DF3" w14:textId="77777777" w:rsidR="00A23701" w:rsidRDefault="00A23701">
            <w:pPr>
              <w:ind w:firstLineChars="0" w:firstLine="0"/>
              <w:pPrChange w:id="792" w:author="科 雷" w:date="2019-05-20T16:46:00Z">
                <w:pPr>
                  <w:ind w:firstLine="480"/>
                  <w:jc w:val="center"/>
                </w:pPr>
              </w:pPrChange>
            </w:pPr>
            <w:r w:rsidRPr="001E5709">
              <w:rPr>
                <w:rFonts w:hint="eastAsia"/>
              </w:rPr>
              <w:t>前置条件</w:t>
            </w:r>
          </w:p>
        </w:tc>
        <w:tc>
          <w:tcPr>
            <w:tcW w:w="7230" w:type="dxa"/>
            <w:gridSpan w:val="3"/>
            <w:tcBorders>
              <w:top w:val="nil"/>
              <w:left w:val="nil"/>
              <w:bottom w:val="nil"/>
              <w:right w:val="nil"/>
            </w:tcBorders>
            <w:shd w:val="clear" w:color="auto" w:fill="auto"/>
            <w:vAlign w:val="center"/>
            <w:tcPrChange w:id="793" w:author="科 雷" w:date="2019-05-20T21:32:00Z">
              <w:tcPr>
                <w:tcW w:w="7230" w:type="dxa"/>
                <w:gridSpan w:val="3"/>
                <w:vAlign w:val="center"/>
              </w:tcPr>
            </w:tcPrChange>
          </w:tcPr>
          <w:p w14:paraId="1AD027DE" w14:textId="42CA04F2" w:rsidR="00A23701" w:rsidRPr="001B42CC" w:rsidRDefault="002B4F1A" w:rsidP="009C23DD">
            <w:pPr>
              <w:ind w:firstLine="480"/>
            </w:pPr>
            <w:r>
              <w:rPr>
                <w:rFonts w:hint="eastAsia"/>
              </w:rPr>
              <w:t>用户做完练习之后</w:t>
            </w:r>
          </w:p>
        </w:tc>
      </w:tr>
      <w:tr w:rsidR="00A23701" w14:paraId="7A826CEB" w14:textId="77777777" w:rsidTr="0020016F">
        <w:trPr>
          <w:trHeight w:val="377"/>
          <w:jc w:val="center"/>
          <w:trPrChange w:id="794" w:author="科 雷" w:date="2019-05-20T21:32:00Z">
            <w:trPr>
              <w:trHeight w:val="377"/>
              <w:jc w:val="center"/>
            </w:trPr>
          </w:trPrChange>
        </w:trPr>
        <w:tc>
          <w:tcPr>
            <w:tcW w:w="1242" w:type="dxa"/>
            <w:tcBorders>
              <w:top w:val="nil"/>
              <w:left w:val="nil"/>
              <w:bottom w:val="nil"/>
              <w:right w:val="nil"/>
            </w:tcBorders>
            <w:shd w:val="clear" w:color="auto" w:fill="auto"/>
            <w:vAlign w:val="center"/>
            <w:tcPrChange w:id="795" w:author="科 雷" w:date="2019-05-20T21:32:00Z">
              <w:tcPr>
                <w:tcW w:w="1242" w:type="dxa"/>
                <w:shd w:val="clear" w:color="auto" w:fill="F2F2F2" w:themeFill="background1" w:themeFillShade="F2"/>
                <w:vAlign w:val="center"/>
              </w:tcPr>
            </w:tcPrChange>
          </w:tcPr>
          <w:p w14:paraId="2471AA66" w14:textId="77777777" w:rsidR="00A23701" w:rsidRDefault="00A23701">
            <w:pPr>
              <w:ind w:firstLineChars="0" w:firstLine="0"/>
              <w:pPrChange w:id="796" w:author="科 雷" w:date="2019-05-20T16:46: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shd w:val="clear" w:color="auto" w:fill="auto"/>
            <w:vAlign w:val="center"/>
            <w:tcPrChange w:id="797" w:author="科 雷" w:date="2019-05-20T21:32:00Z">
              <w:tcPr>
                <w:tcW w:w="7230" w:type="dxa"/>
                <w:gridSpan w:val="3"/>
                <w:vAlign w:val="center"/>
              </w:tcPr>
            </w:tcPrChange>
          </w:tcPr>
          <w:p w14:paraId="37A2C593" w14:textId="77777777" w:rsidR="00A23701" w:rsidRDefault="00A23701" w:rsidP="009C23DD">
            <w:pPr>
              <w:ind w:firstLine="480"/>
            </w:pPr>
            <w:r>
              <w:rPr>
                <w:rFonts w:hint="eastAsia"/>
              </w:rPr>
              <w:t>无</w:t>
            </w:r>
          </w:p>
        </w:tc>
      </w:tr>
      <w:tr w:rsidR="00A23701" w14:paraId="4AEC885C" w14:textId="77777777" w:rsidTr="0020016F">
        <w:trPr>
          <w:trHeight w:val="50"/>
          <w:jc w:val="center"/>
          <w:trPrChange w:id="798" w:author="科 雷" w:date="2019-05-20T21:32:00Z">
            <w:trPr>
              <w:trHeight w:val="50"/>
              <w:jc w:val="center"/>
            </w:trPr>
          </w:trPrChange>
        </w:trPr>
        <w:tc>
          <w:tcPr>
            <w:tcW w:w="1242" w:type="dxa"/>
            <w:tcBorders>
              <w:top w:val="nil"/>
              <w:left w:val="nil"/>
              <w:bottom w:val="nil"/>
              <w:right w:val="nil"/>
            </w:tcBorders>
            <w:shd w:val="clear" w:color="auto" w:fill="auto"/>
            <w:vAlign w:val="center"/>
            <w:tcPrChange w:id="799" w:author="科 雷" w:date="2019-05-20T21:32:00Z">
              <w:tcPr>
                <w:tcW w:w="1242" w:type="dxa"/>
                <w:shd w:val="clear" w:color="auto" w:fill="F2F2F2" w:themeFill="background1" w:themeFillShade="F2"/>
                <w:vAlign w:val="center"/>
              </w:tcPr>
            </w:tcPrChange>
          </w:tcPr>
          <w:p w14:paraId="78996F60" w14:textId="77777777" w:rsidR="00A23701" w:rsidRDefault="00A23701">
            <w:pPr>
              <w:ind w:firstLineChars="0" w:firstLine="0"/>
              <w:pPrChange w:id="800" w:author="科 雷" w:date="2019-05-20T16:46:00Z">
                <w:pPr>
                  <w:ind w:firstLine="480"/>
                  <w:jc w:val="center"/>
                </w:pPr>
              </w:pPrChange>
            </w:pPr>
            <w:r>
              <w:rPr>
                <w:rFonts w:hint="eastAsia"/>
              </w:rPr>
              <w:t>优先级别</w:t>
            </w:r>
          </w:p>
        </w:tc>
        <w:tc>
          <w:tcPr>
            <w:tcW w:w="7230" w:type="dxa"/>
            <w:gridSpan w:val="3"/>
            <w:tcBorders>
              <w:top w:val="nil"/>
              <w:left w:val="nil"/>
              <w:bottom w:val="nil"/>
              <w:right w:val="nil"/>
            </w:tcBorders>
            <w:shd w:val="clear" w:color="auto" w:fill="auto"/>
            <w:vAlign w:val="center"/>
            <w:tcPrChange w:id="801" w:author="科 雷" w:date="2019-05-20T21:32:00Z">
              <w:tcPr>
                <w:tcW w:w="7230" w:type="dxa"/>
                <w:gridSpan w:val="3"/>
                <w:vAlign w:val="center"/>
              </w:tcPr>
            </w:tcPrChange>
          </w:tcPr>
          <w:p w14:paraId="3152A765" w14:textId="77777777" w:rsidR="00A23701" w:rsidRDefault="00A23701" w:rsidP="009C23DD">
            <w:pPr>
              <w:ind w:firstLine="480"/>
            </w:pPr>
            <w:r>
              <w:rPr>
                <w:rFonts w:hint="eastAsia"/>
              </w:rPr>
              <w:t>高</w:t>
            </w:r>
          </w:p>
        </w:tc>
      </w:tr>
      <w:tr w:rsidR="00A23701" w:rsidRPr="00015163" w14:paraId="34049EB9" w14:textId="77777777" w:rsidTr="00BE6799">
        <w:trPr>
          <w:trHeight w:val="377"/>
          <w:jc w:val="center"/>
          <w:trPrChange w:id="802" w:author="科 雷" w:date="2019-05-20T16:52:00Z">
            <w:trPr>
              <w:trHeight w:val="377"/>
              <w:jc w:val="center"/>
            </w:trPr>
          </w:trPrChange>
        </w:trPr>
        <w:tc>
          <w:tcPr>
            <w:tcW w:w="8472" w:type="dxa"/>
            <w:gridSpan w:val="4"/>
            <w:tcBorders>
              <w:top w:val="nil"/>
              <w:left w:val="nil"/>
              <w:bottom w:val="nil"/>
              <w:right w:val="nil"/>
            </w:tcBorders>
            <w:shd w:val="clear" w:color="auto" w:fill="auto"/>
            <w:vAlign w:val="center"/>
            <w:tcPrChange w:id="803" w:author="科 雷" w:date="2019-05-20T16:52:00Z">
              <w:tcPr>
                <w:tcW w:w="8472" w:type="dxa"/>
                <w:gridSpan w:val="4"/>
                <w:shd w:val="clear" w:color="auto" w:fill="auto"/>
                <w:vAlign w:val="center"/>
              </w:tcPr>
            </w:tcPrChange>
          </w:tcPr>
          <w:p w14:paraId="6F3813E0" w14:textId="77777777" w:rsidR="00A23701" w:rsidRDefault="00A23701" w:rsidP="009C23DD">
            <w:pPr>
              <w:ind w:firstLine="480"/>
            </w:pPr>
            <w:r>
              <w:rPr>
                <w:rFonts w:hint="eastAsia"/>
              </w:rPr>
              <w:t>基本事件流</w:t>
            </w:r>
          </w:p>
          <w:p w14:paraId="46A4F89C" w14:textId="032F3F73" w:rsidR="008F4214" w:rsidRPr="008F4214" w:rsidRDefault="008F4214" w:rsidP="008F4214">
            <w:pPr>
              <w:pStyle w:val="a7"/>
              <w:numPr>
                <w:ilvl w:val="0"/>
                <w:numId w:val="26"/>
              </w:numPr>
              <w:adjustRightInd/>
              <w:spacing w:line="240" w:lineRule="auto"/>
              <w:ind w:firstLineChars="0"/>
              <w:textAlignment w:val="auto"/>
            </w:pPr>
            <w:r w:rsidRPr="008F4214">
              <w:rPr>
                <w:rFonts w:hint="eastAsia"/>
              </w:rPr>
              <w:lastRenderedPageBreak/>
              <w:t>用户做完题目，并交卷</w:t>
            </w:r>
          </w:p>
          <w:p w14:paraId="51A0ACA2" w14:textId="77777777" w:rsidR="008E32B5" w:rsidRDefault="008F4214" w:rsidP="008E32B5">
            <w:pPr>
              <w:pStyle w:val="a7"/>
              <w:numPr>
                <w:ilvl w:val="0"/>
                <w:numId w:val="26"/>
              </w:numPr>
              <w:adjustRightInd/>
              <w:spacing w:line="240" w:lineRule="auto"/>
              <w:ind w:firstLineChars="0"/>
              <w:textAlignment w:val="auto"/>
            </w:pPr>
            <w:r w:rsidRPr="008F4214">
              <w:rPr>
                <w:rFonts w:hint="eastAsia"/>
              </w:rPr>
              <w:t>显示题目的对错信息，对则显示绿色，错则显示红色</w:t>
            </w:r>
          </w:p>
          <w:p w14:paraId="53953650" w14:textId="77777777" w:rsidR="008E32B5" w:rsidRDefault="008F4214" w:rsidP="008E32B5">
            <w:pPr>
              <w:pStyle w:val="a7"/>
              <w:numPr>
                <w:ilvl w:val="0"/>
                <w:numId w:val="26"/>
              </w:numPr>
              <w:adjustRightInd/>
              <w:spacing w:line="240" w:lineRule="auto"/>
              <w:ind w:firstLineChars="0"/>
              <w:textAlignment w:val="auto"/>
            </w:pPr>
            <w:r w:rsidRPr="008E32B5">
              <w:rPr>
                <w:rFonts w:hint="eastAsia"/>
              </w:rPr>
              <w:t>显示收藏信息，收藏即显示取消收藏，没有收藏即显示收藏按钮</w:t>
            </w:r>
          </w:p>
          <w:p w14:paraId="5066DCBF" w14:textId="77777777" w:rsidR="008E32B5" w:rsidRDefault="008F4214" w:rsidP="008E32B5">
            <w:pPr>
              <w:pStyle w:val="a7"/>
              <w:numPr>
                <w:ilvl w:val="0"/>
                <w:numId w:val="26"/>
              </w:numPr>
              <w:adjustRightInd/>
              <w:spacing w:line="240" w:lineRule="auto"/>
              <w:ind w:firstLineChars="0"/>
              <w:textAlignment w:val="auto"/>
            </w:pPr>
            <w:r w:rsidRPr="008E32B5">
              <w:rPr>
                <w:rFonts w:hint="eastAsia"/>
              </w:rPr>
              <w:t>显示评论，回复信息</w:t>
            </w:r>
          </w:p>
          <w:p w14:paraId="70F6843E" w14:textId="77777777" w:rsidR="008E32B5" w:rsidRDefault="008F4214" w:rsidP="008E32B5">
            <w:pPr>
              <w:pStyle w:val="a7"/>
              <w:numPr>
                <w:ilvl w:val="0"/>
                <w:numId w:val="26"/>
              </w:numPr>
              <w:adjustRightInd/>
              <w:spacing w:line="240" w:lineRule="auto"/>
              <w:ind w:firstLineChars="0"/>
              <w:textAlignment w:val="auto"/>
            </w:pPr>
            <w:r w:rsidRPr="008E32B5">
              <w:rPr>
                <w:rFonts w:hint="eastAsia"/>
              </w:rPr>
              <w:t>有评论即显示评论信息，并显示评论下的回复信息数量</w:t>
            </w:r>
          </w:p>
          <w:p w14:paraId="4FEDEF79" w14:textId="1449DED6" w:rsidR="008F4214" w:rsidRPr="008E32B5" w:rsidRDefault="008F4214" w:rsidP="008E32B5">
            <w:pPr>
              <w:pStyle w:val="a7"/>
              <w:numPr>
                <w:ilvl w:val="0"/>
                <w:numId w:val="26"/>
              </w:numPr>
              <w:adjustRightInd/>
              <w:spacing w:line="240" w:lineRule="auto"/>
              <w:ind w:firstLineChars="0"/>
              <w:textAlignment w:val="auto"/>
            </w:pPr>
            <w:r w:rsidRPr="008E32B5">
              <w:rPr>
                <w:rFonts w:hint="eastAsia"/>
              </w:rPr>
              <w:t>有数量即显示数量并且显示点击查看详情，没有数量即显示暂无评论</w:t>
            </w:r>
          </w:p>
          <w:p w14:paraId="3295B319" w14:textId="7608CBDF" w:rsidR="00A23701" w:rsidRPr="00D9111E" w:rsidRDefault="008F4214" w:rsidP="008F4214">
            <w:pPr>
              <w:pStyle w:val="a7"/>
              <w:numPr>
                <w:ilvl w:val="0"/>
                <w:numId w:val="26"/>
              </w:numPr>
              <w:ind w:firstLineChars="0"/>
            </w:pPr>
            <w:r>
              <w:rPr>
                <w:rFonts w:hint="eastAsia"/>
              </w:rPr>
              <w:t>自己的评论显示删除按钮，不显示回复按钮</w:t>
            </w:r>
          </w:p>
        </w:tc>
      </w:tr>
      <w:tr w:rsidR="00A23701" w:rsidRPr="00BA4572" w14:paraId="1DE55C78" w14:textId="77777777" w:rsidTr="00BE6799">
        <w:trPr>
          <w:trHeight w:val="666"/>
          <w:jc w:val="center"/>
          <w:trPrChange w:id="804" w:author="科 雷" w:date="2019-05-20T16:52:00Z">
            <w:trPr>
              <w:trHeight w:val="666"/>
              <w:jc w:val="center"/>
            </w:trPr>
          </w:trPrChange>
        </w:trPr>
        <w:tc>
          <w:tcPr>
            <w:tcW w:w="8472" w:type="dxa"/>
            <w:gridSpan w:val="4"/>
            <w:tcBorders>
              <w:top w:val="nil"/>
              <w:left w:val="nil"/>
              <w:bottom w:val="nil"/>
              <w:right w:val="nil"/>
            </w:tcBorders>
            <w:shd w:val="clear" w:color="auto" w:fill="auto"/>
            <w:vAlign w:val="center"/>
            <w:tcPrChange w:id="805" w:author="科 雷" w:date="2019-05-20T16:52:00Z">
              <w:tcPr>
                <w:tcW w:w="8472" w:type="dxa"/>
                <w:gridSpan w:val="4"/>
                <w:shd w:val="clear" w:color="auto" w:fill="auto"/>
                <w:vAlign w:val="center"/>
              </w:tcPr>
            </w:tcPrChange>
          </w:tcPr>
          <w:p w14:paraId="3049F47A" w14:textId="77777777" w:rsidR="00A23701" w:rsidRDefault="00A23701" w:rsidP="009C23DD">
            <w:pPr>
              <w:ind w:firstLine="480"/>
            </w:pPr>
            <w:r>
              <w:rPr>
                <w:rFonts w:hint="eastAsia"/>
              </w:rPr>
              <w:lastRenderedPageBreak/>
              <w:t>可选事件流</w:t>
            </w:r>
          </w:p>
          <w:p w14:paraId="39FB7B9B" w14:textId="77777777" w:rsidR="00A23701" w:rsidRDefault="00FA16C7" w:rsidP="00FA16C7">
            <w:pPr>
              <w:pStyle w:val="a7"/>
              <w:numPr>
                <w:ilvl w:val="0"/>
                <w:numId w:val="27"/>
              </w:numPr>
              <w:ind w:firstLineChars="0"/>
            </w:pPr>
            <w:r>
              <w:rPr>
                <w:rFonts w:hint="eastAsia"/>
              </w:rPr>
              <w:t>收藏题目，能够在首页查看</w:t>
            </w:r>
          </w:p>
          <w:p w14:paraId="470A4EF6" w14:textId="77777777" w:rsidR="00FA16C7" w:rsidRDefault="00FA16C7" w:rsidP="00FA16C7">
            <w:pPr>
              <w:pStyle w:val="a7"/>
              <w:numPr>
                <w:ilvl w:val="0"/>
                <w:numId w:val="27"/>
              </w:numPr>
              <w:ind w:firstLineChars="0"/>
            </w:pPr>
            <w:r>
              <w:rPr>
                <w:rFonts w:hint="eastAsia"/>
              </w:rPr>
              <w:t>评论题目</w:t>
            </w:r>
          </w:p>
          <w:p w14:paraId="21F3B7F8" w14:textId="5C084013" w:rsidR="00FA16C7" w:rsidRPr="00FA16C7" w:rsidRDefault="00FA16C7" w:rsidP="00FA16C7">
            <w:pPr>
              <w:pStyle w:val="a7"/>
              <w:numPr>
                <w:ilvl w:val="0"/>
                <w:numId w:val="27"/>
              </w:numPr>
              <w:ind w:firstLineChars="0"/>
            </w:pPr>
            <w:r>
              <w:rPr>
                <w:rFonts w:hint="eastAsia"/>
              </w:rPr>
              <w:t>回复别人的评论，参与讨论</w:t>
            </w:r>
          </w:p>
        </w:tc>
      </w:tr>
      <w:tr w:rsidR="00A23701" w14:paraId="1CB05100" w14:textId="77777777" w:rsidTr="0020016F">
        <w:trPr>
          <w:trHeight w:val="377"/>
          <w:jc w:val="center"/>
          <w:trPrChange w:id="806" w:author="科 雷" w:date="2019-05-20T21:32:00Z">
            <w:trPr>
              <w:trHeight w:val="377"/>
              <w:jc w:val="center"/>
            </w:trPr>
          </w:trPrChange>
        </w:trPr>
        <w:tc>
          <w:tcPr>
            <w:tcW w:w="1242" w:type="dxa"/>
            <w:tcBorders>
              <w:top w:val="nil"/>
              <w:left w:val="nil"/>
              <w:bottom w:val="nil"/>
              <w:right w:val="nil"/>
            </w:tcBorders>
            <w:shd w:val="clear" w:color="auto" w:fill="auto"/>
            <w:vAlign w:val="center"/>
            <w:tcPrChange w:id="807" w:author="科 雷" w:date="2019-05-20T21:32:00Z">
              <w:tcPr>
                <w:tcW w:w="1242" w:type="dxa"/>
                <w:shd w:val="clear" w:color="auto" w:fill="F2F2F2" w:themeFill="background1" w:themeFillShade="F2"/>
                <w:vAlign w:val="center"/>
              </w:tcPr>
            </w:tcPrChange>
          </w:tcPr>
          <w:p w14:paraId="031923FD" w14:textId="77777777" w:rsidR="00A23701" w:rsidRDefault="00A23701">
            <w:pPr>
              <w:ind w:firstLineChars="0" w:firstLine="0"/>
              <w:pPrChange w:id="808" w:author="科 雷" w:date="2019-05-20T16:46:00Z">
                <w:pPr>
                  <w:ind w:firstLine="480"/>
                  <w:jc w:val="center"/>
                </w:pPr>
              </w:pPrChange>
            </w:pPr>
            <w:r>
              <w:rPr>
                <w:rFonts w:hint="eastAsia"/>
              </w:rPr>
              <w:t>特殊需求</w:t>
            </w:r>
          </w:p>
        </w:tc>
        <w:tc>
          <w:tcPr>
            <w:tcW w:w="7230" w:type="dxa"/>
            <w:gridSpan w:val="3"/>
            <w:tcBorders>
              <w:top w:val="nil"/>
              <w:left w:val="nil"/>
              <w:bottom w:val="nil"/>
              <w:right w:val="nil"/>
            </w:tcBorders>
            <w:vAlign w:val="center"/>
            <w:tcPrChange w:id="809" w:author="科 雷" w:date="2019-05-20T21:32:00Z">
              <w:tcPr>
                <w:tcW w:w="7230" w:type="dxa"/>
                <w:gridSpan w:val="3"/>
                <w:vAlign w:val="center"/>
              </w:tcPr>
            </w:tcPrChange>
          </w:tcPr>
          <w:p w14:paraId="768663D1" w14:textId="77777777" w:rsidR="00A23701" w:rsidRDefault="00A23701" w:rsidP="009C23DD">
            <w:pPr>
              <w:ind w:firstLine="480"/>
            </w:pPr>
            <w:r>
              <w:rPr>
                <w:rFonts w:hint="eastAsia"/>
              </w:rPr>
              <w:t>无</w:t>
            </w:r>
          </w:p>
        </w:tc>
      </w:tr>
      <w:tr w:rsidR="00A23701" w14:paraId="77F7BCDB" w14:textId="77777777" w:rsidTr="0020016F">
        <w:trPr>
          <w:trHeight w:val="375"/>
          <w:jc w:val="center"/>
          <w:trPrChange w:id="810" w:author="科 雷" w:date="2019-05-20T21:32:00Z">
            <w:trPr>
              <w:trHeight w:val="375"/>
              <w:jc w:val="center"/>
            </w:trPr>
          </w:trPrChange>
        </w:trPr>
        <w:tc>
          <w:tcPr>
            <w:tcW w:w="1242" w:type="dxa"/>
            <w:tcBorders>
              <w:top w:val="nil"/>
              <w:left w:val="nil"/>
              <w:bottom w:val="single" w:sz="4" w:space="0" w:color="auto"/>
              <w:right w:val="nil"/>
            </w:tcBorders>
            <w:shd w:val="clear" w:color="auto" w:fill="auto"/>
            <w:vAlign w:val="center"/>
            <w:tcPrChange w:id="811" w:author="科 雷" w:date="2019-05-20T21:32:00Z">
              <w:tcPr>
                <w:tcW w:w="1242" w:type="dxa"/>
                <w:shd w:val="clear" w:color="auto" w:fill="F2F2F2" w:themeFill="background1" w:themeFillShade="F2"/>
                <w:vAlign w:val="center"/>
              </w:tcPr>
            </w:tcPrChange>
          </w:tcPr>
          <w:p w14:paraId="33203229" w14:textId="77777777" w:rsidR="00A23701" w:rsidRDefault="00A23701">
            <w:pPr>
              <w:ind w:firstLineChars="0" w:firstLine="0"/>
              <w:pPrChange w:id="812" w:author="科 雷" w:date="2019-05-20T16:46:00Z">
                <w:pPr>
                  <w:ind w:firstLine="480"/>
                  <w:jc w:val="center"/>
                </w:pPr>
              </w:pPrChange>
            </w:pPr>
            <w:r>
              <w:rPr>
                <w:rFonts w:hint="eastAsia"/>
              </w:rPr>
              <w:t>扩展点</w:t>
            </w:r>
          </w:p>
        </w:tc>
        <w:tc>
          <w:tcPr>
            <w:tcW w:w="7230" w:type="dxa"/>
            <w:gridSpan w:val="3"/>
            <w:tcBorders>
              <w:top w:val="nil"/>
              <w:left w:val="nil"/>
              <w:bottom w:val="single" w:sz="4" w:space="0" w:color="auto"/>
              <w:right w:val="nil"/>
            </w:tcBorders>
            <w:vAlign w:val="center"/>
            <w:tcPrChange w:id="813" w:author="科 雷" w:date="2019-05-20T21:32:00Z">
              <w:tcPr>
                <w:tcW w:w="7230" w:type="dxa"/>
                <w:gridSpan w:val="3"/>
                <w:vAlign w:val="center"/>
              </w:tcPr>
            </w:tcPrChange>
          </w:tcPr>
          <w:p w14:paraId="75311B78" w14:textId="77777777" w:rsidR="00A23701" w:rsidRDefault="00A23701" w:rsidP="009C23DD">
            <w:pPr>
              <w:ind w:firstLine="480"/>
            </w:pPr>
            <w:r>
              <w:rPr>
                <w:rFonts w:hint="eastAsia"/>
              </w:rPr>
              <w:t>无</w:t>
            </w:r>
          </w:p>
        </w:tc>
      </w:tr>
    </w:tbl>
    <w:p w14:paraId="5B38F5A3" w14:textId="152BB763" w:rsidR="0069004A" w:rsidRDefault="0069004A" w:rsidP="000A7FF6">
      <w:pPr>
        <w:ind w:firstLine="480"/>
      </w:pPr>
      <w:r w:rsidRPr="0069004A">
        <w:rPr>
          <w:rFonts w:hint="eastAsia"/>
        </w:rPr>
        <w:t>收藏题目</w:t>
      </w:r>
      <w:r>
        <w:rPr>
          <w:rFonts w:hint="eastAsia"/>
        </w:rPr>
        <w:t>用例描述如表</w:t>
      </w:r>
      <w:r>
        <w:t>3</w:t>
      </w:r>
      <w:r>
        <w:rPr>
          <w:rFonts w:hint="eastAsia"/>
        </w:rPr>
        <w:t>-</w:t>
      </w:r>
      <w:r w:rsidR="009009D5">
        <w:rPr>
          <w:rFonts w:hint="eastAsia"/>
        </w:rPr>
        <w:t>15</w:t>
      </w:r>
      <w:ins w:id="814" w:author="科 雷" w:date="2019-05-20T16:54:00Z">
        <w:r w:rsidR="00BD6E45">
          <w:rPr>
            <w:rFonts w:hint="eastAsia"/>
          </w:rPr>
          <w:t>：</w:t>
        </w:r>
      </w:ins>
    </w:p>
    <w:p w14:paraId="333448A8" w14:textId="3BDBE406" w:rsidR="0069004A" w:rsidRPr="00EE32D2" w:rsidRDefault="0069004A" w:rsidP="00EE32D2">
      <w:pPr>
        <w:ind w:firstLine="420"/>
        <w:jc w:val="center"/>
        <w:rPr>
          <w:sz w:val="21"/>
          <w:szCs w:val="21"/>
        </w:rPr>
      </w:pPr>
      <w:r w:rsidRPr="00EE32D2">
        <w:rPr>
          <w:rFonts w:hint="eastAsia"/>
          <w:sz w:val="21"/>
          <w:szCs w:val="21"/>
        </w:rPr>
        <w:t>表3-</w:t>
      </w:r>
      <w:r w:rsidR="009009D5" w:rsidRPr="00EE32D2">
        <w:rPr>
          <w:sz w:val="21"/>
          <w:szCs w:val="21"/>
        </w:rPr>
        <w:t>15</w:t>
      </w:r>
      <w:r w:rsidR="00084722" w:rsidRPr="00EE32D2">
        <w:rPr>
          <w:rFonts w:hint="eastAsia"/>
          <w:sz w:val="21"/>
          <w:szCs w:val="21"/>
        </w:rPr>
        <w:t>收藏题目</w:t>
      </w:r>
    </w:p>
    <w:tbl>
      <w:tblPr>
        <w:tblStyle w:val="ae"/>
        <w:tblW w:w="0" w:type="auto"/>
        <w:jc w:val="center"/>
        <w:tblLook w:val="04A0" w:firstRow="1" w:lastRow="0" w:firstColumn="1" w:lastColumn="0" w:noHBand="0" w:noVBand="1"/>
        <w:tblPrChange w:id="815" w:author="科 雷" w:date="2019-05-20T21:33:00Z">
          <w:tblPr>
            <w:tblStyle w:val="ae"/>
            <w:tblW w:w="0" w:type="auto"/>
            <w:jc w:val="center"/>
            <w:tblLook w:val="04A0" w:firstRow="1" w:lastRow="0" w:firstColumn="1" w:lastColumn="0" w:noHBand="0" w:noVBand="1"/>
          </w:tblPr>
        </w:tblPrChange>
      </w:tblPr>
      <w:tblGrid>
        <w:gridCol w:w="1242"/>
        <w:gridCol w:w="2831"/>
        <w:gridCol w:w="1280"/>
        <w:gridCol w:w="3119"/>
        <w:tblGridChange w:id="816">
          <w:tblGrid>
            <w:gridCol w:w="1242"/>
            <w:gridCol w:w="2831"/>
            <w:gridCol w:w="1280"/>
            <w:gridCol w:w="3119"/>
          </w:tblGrid>
        </w:tblGridChange>
      </w:tblGrid>
      <w:tr w:rsidR="0069004A" w:rsidRPr="00DA70D4" w14:paraId="62A9731B" w14:textId="77777777" w:rsidTr="0020016F">
        <w:trPr>
          <w:trHeight w:val="377"/>
          <w:jc w:val="center"/>
          <w:trPrChange w:id="817" w:author="科 雷" w:date="2019-05-20T21:33:00Z">
            <w:trPr>
              <w:trHeight w:val="377"/>
              <w:jc w:val="center"/>
            </w:trPr>
          </w:trPrChange>
        </w:trPr>
        <w:tc>
          <w:tcPr>
            <w:tcW w:w="1242" w:type="dxa"/>
            <w:tcBorders>
              <w:top w:val="single" w:sz="4" w:space="0" w:color="auto"/>
              <w:left w:val="nil"/>
              <w:bottom w:val="single" w:sz="4" w:space="0" w:color="auto"/>
              <w:right w:val="nil"/>
            </w:tcBorders>
            <w:shd w:val="clear" w:color="auto" w:fill="auto"/>
            <w:vAlign w:val="center"/>
            <w:tcPrChange w:id="818" w:author="科 雷" w:date="2019-05-20T21:33:00Z">
              <w:tcPr>
                <w:tcW w:w="1242" w:type="dxa"/>
                <w:shd w:val="clear" w:color="auto" w:fill="F2F2F2" w:themeFill="background1" w:themeFillShade="F2"/>
                <w:vAlign w:val="center"/>
              </w:tcPr>
            </w:tcPrChange>
          </w:tcPr>
          <w:p w14:paraId="77D411B8" w14:textId="77777777" w:rsidR="0069004A" w:rsidRDefault="0069004A">
            <w:pPr>
              <w:ind w:firstLineChars="0" w:firstLine="0"/>
              <w:pPrChange w:id="819" w:author="科 雷" w:date="2019-05-20T16:46:00Z">
                <w:pPr>
                  <w:ind w:firstLine="480"/>
                  <w:jc w:val="center"/>
                </w:pPr>
              </w:pPrChange>
            </w:pPr>
            <w:r>
              <w:rPr>
                <w:rFonts w:hint="eastAsia"/>
              </w:rPr>
              <w:t>用例编号</w:t>
            </w:r>
          </w:p>
        </w:tc>
        <w:tc>
          <w:tcPr>
            <w:tcW w:w="2831" w:type="dxa"/>
            <w:tcBorders>
              <w:top w:val="single" w:sz="4" w:space="0" w:color="auto"/>
              <w:left w:val="nil"/>
              <w:bottom w:val="single" w:sz="4" w:space="0" w:color="auto"/>
              <w:right w:val="nil"/>
            </w:tcBorders>
            <w:vAlign w:val="center"/>
            <w:tcPrChange w:id="820" w:author="科 雷" w:date="2019-05-20T21:33:00Z">
              <w:tcPr>
                <w:tcW w:w="2831" w:type="dxa"/>
                <w:vAlign w:val="center"/>
              </w:tcPr>
            </w:tcPrChange>
          </w:tcPr>
          <w:p w14:paraId="1DB8C4FE" w14:textId="7B6BA05C" w:rsidR="0069004A" w:rsidRDefault="0069004A" w:rsidP="009C23DD">
            <w:pPr>
              <w:ind w:firstLine="480"/>
            </w:pPr>
            <w:r>
              <w:t>00</w:t>
            </w:r>
            <w:r w:rsidR="00017702">
              <w:t>7</w:t>
            </w:r>
          </w:p>
        </w:tc>
        <w:tc>
          <w:tcPr>
            <w:tcW w:w="1280" w:type="dxa"/>
            <w:tcBorders>
              <w:top w:val="single" w:sz="4" w:space="0" w:color="auto"/>
              <w:left w:val="nil"/>
              <w:bottom w:val="single" w:sz="4" w:space="0" w:color="auto"/>
              <w:right w:val="nil"/>
            </w:tcBorders>
            <w:shd w:val="clear" w:color="auto" w:fill="auto"/>
            <w:vAlign w:val="center"/>
            <w:tcPrChange w:id="821" w:author="科 雷" w:date="2019-05-20T21:33:00Z">
              <w:tcPr>
                <w:tcW w:w="1280" w:type="dxa"/>
                <w:shd w:val="clear" w:color="auto" w:fill="F2F2F2" w:themeFill="background1" w:themeFillShade="F2"/>
                <w:vAlign w:val="center"/>
              </w:tcPr>
            </w:tcPrChange>
          </w:tcPr>
          <w:p w14:paraId="546A1592" w14:textId="77777777" w:rsidR="0069004A" w:rsidRDefault="0069004A">
            <w:pPr>
              <w:ind w:firstLineChars="0" w:firstLine="0"/>
              <w:pPrChange w:id="822" w:author="科 雷" w:date="2019-05-20T16:46:00Z">
                <w:pPr>
                  <w:ind w:firstLine="480"/>
                </w:pPr>
              </w:pPrChange>
            </w:pPr>
            <w:r>
              <w:rPr>
                <w:rFonts w:hint="eastAsia"/>
              </w:rPr>
              <w:t>用例名称</w:t>
            </w:r>
          </w:p>
        </w:tc>
        <w:tc>
          <w:tcPr>
            <w:tcW w:w="3119" w:type="dxa"/>
            <w:tcBorders>
              <w:top w:val="single" w:sz="4" w:space="0" w:color="auto"/>
              <w:left w:val="nil"/>
              <w:bottom w:val="single" w:sz="4" w:space="0" w:color="auto"/>
              <w:right w:val="nil"/>
            </w:tcBorders>
            <w:vAlign w:val="center"/>
            <w:tcPrChange w:id="823" w:author="科 雷" w:date="2019-05-20T21:33:00Z">
              <w:tcPr>
                <w:tcW w:w="3119" w:type="dxa"/>
                <w:vAlign w:val="center"/>
              </w:tcPr>
            </w:tcPrChange>
          </w:tcPr>
          <w:p w14:paraId="04CA5EF4" w14:textId="667650A6" w:rsidR="0069004A" w:rsidRPr="004F28EA" w:rsidRDefault="006B1A1C" w:rsidP="009C23DD">
            <w:pPr>
              <w:ind w:firstLine="480"/>
              <w:jc w:val="left"/>
            </w:pPr>
            <w:r w:rsidRPr="006B1A1C">
              <w:rPr>
                <w:rFonts w:hint="eastAsia"/>
              </w:rPr>
              <w:t>收藏题目</w:t>
            </w:r>
          </w:p>
        </w:tc>
      </w:tr>
      <w:tr w:rsidR="0069004A" w14:paraId="4C74978D" w14:textId="77777777" w:rsidTr="0020016F">
        <w:trPr>
          <w:trHeight w:val="377"/>
          <w:jc w:val="center"/>
          <w:trPrChange w:id="824" w:author="科 雷" w:date="2019-05-20T21:33:00Z">
            <w:trPr>
              <w:trHeight w:val="377"/>
              <w:jc w:val="center"/>
            </w:trPr>
          </w:trPrChange>
        </w:trPr>
        <w:tc>
          <w:tcPr>
            <w:tcW w:w="1242" w:type="dxa"/>
            <w:tcBorders>
              <w:top w:val="single" w:sz="4" w:space="0" w:color="auto"/>
              <w:left w:val="nil"/>
              <w:bottom w:val="nil"/>
              <w:right w:val="nil"/>
            </w:tcBorders>
            <w:shd w:val="clear" w:color="auto" w:fill="auto"/>
            <w:vAlign w:val="center"/>
            <w:tcPrChange w:id="825" w:author="科 雷" w:date="2019-05-20T21:33:00Z">
              <w:tcPr>
                <w:tcW w:w="1242" w:type="dxa"/>
                <w:shd w:val="clear" w:color="auto" w:fill="F2F2F2" w:themeFill="background1" w:themeFillShade="F2"/>
                <w:vAlign w:val="center"/>
              </w:tcPr>
            </w:tcPrChange>
          </w:tcPr>
          <w:p w14:paraId="19B1C30E" w14:textId="77777777" w:rsidR="0069004A" w:rsidRDefault="0069004A">
            <w:pPr>
              <w:ind w:firstLineChars="0" w:firstLine="0"/>
              <w:pPrChange w:id="826" w:author="科 雷" w:date="2019-05-20T16:46:00Z">
                <w:pPr>
                  <w:ind w:firstLine="480"/>
                  <w:jc w:val="center"/>
                </w:pPr>
              </w:pPrChange>
            </w:pPr>
            <w:r>
              <w:rPr>
                <w:rFonts w:hint="eastAsia"/>
              </w:rPr>
              <w:t>编制人</w:t>
            </w:r>
          </w:p>
        </w:tc>
        <w:tc>
          <w:tcPr>
            <w:tcW w:w="2831" w:type="dxa"/>
            <w:tcBorders>
              <w:top w:val="single" w:sz="4" w:space="0" w:color="auto"/>
              <w:left w:val="nil"/>
              <w:bottom w:val="nil"/>
              <w:right w:val="nil"/>
            </w:tcBorders>
            <w:vAlign w:val="center"/>
            <w:tcPrChange w:id="827" w:author="科 雷" w:date="2019-05-20T21:33:00Z">
              <w:tcPr>
                <w:tcW w:w="2831" w:type="dxa"/>
                <w:vAlign w:val="center"/>
              </w:tcPr>
            </w:tcPrChange>
          </w:tcPr>
          <w:p w14:paraId="5394A74F" w14:textId="77777777" w:rsidR="0069004A" w:rsidRDefault="0069004A"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828" w:author="科 雷" w:date="2019-05-20T21:33:00Z">
              <w:tcPr>
                <w:tcW w:w="1280" w:type="dxa"/>
                <w:shd w:val="clear" w:color="auto" w:fill="F2F2F2" w:themeFill="background1" w:themeFillShade="F2"/>
                <w:vAlign w:val="center"/>
              </w:tcPr>
            </w:tcPrChange>
          </w:tcPr>
          <w:p w14:paraId="08E35686" w14:textId="77777777" w:rsidR="0069004A" w:rsidRDefault="0069004A">
            <w:pPr>
              <w:ind w:firstLineChars="0" w:firstLine="0"/>
              <w:pPrChange w:id="829" w:author="科 雷" w:date="2019-05-20T16:46:00Z">
                <w:pPr>
                  <w:ind w:firstLine="480"/>
                  <w:jc w:val="center"/>
                </w:pPr>
              </w:pPrChange>
            </w:pPr>
            <w:r>
              <w:rPr>
                <w:rFonts w:hint="eastAsia"/>
              </w:rPr>
              <w:t>编制日期</w:t>
            </w:r>
          </w:p>
        </w:tc>
        <w:tc>
          <w:tcPr>
            <w:tcW w:w="3119" w:type="dxa"/>
            <w:tcBorders>
              <w:top w:val="single" w:sz="4" w:space="0" w:color="auto"/>
              <w:left w:val="nil"/>
              <w:bottom w:val="nil"/>
              <w:right w:val="nil"/>
            </w:tcBorders>
            <w:vAlign w:val="center"/>
            <w:tcPrChange w:id="830" w:author="科 雷" w:date="2019-05-20T21:33:00Z">
              <w:tcPr>
                <w:tcW w:w="3119" w:type="dxa"/>
                <w:vAlign w:val="center"/>
              </w:tcPr>
            </w:tcPrChange>
          </w:tcPr>
          <w:p w14:paraId="147AF779" w14:textId="77777777" w:rsidR="0069004A" w:rsidRDefault="0069004A" w:rsidP="009C23DD">
            <w:pPr>
              <w:ind w:firstLine="480"/>
            </w:pPr>
            <w:r>
              <w:t>2019</w:t>
            </w:r>
            <w:r>
              <w:rPr>
                <w:rFonts w:hint="eastAsia"/>
              </w:rPr>
              <w:t>-</w:t>
            </w:r>
            <w:r>
              <w:t>05</w:t>
            </w:r>
            <w:r>
              <w:rPr>
                <w:rFonts w:hint="eastAsia"/>
              </w:rPr>
              <w:t>-</w:t>
            </w:r>
            <w:r>
              <w:t>06</w:t>
            </w:r>
          </w:p>
        </w:tc>
      </w:tr>
      <w:tr w:rsidR="0069004A" w14:paraId="5E198908" w14:textId="77777777" w:rsidTr="0020016F">
        <w:trPr>
          <w:trHeight w:val="377"/>
          <w:jc w:val="center"/>
          <w:trPrChange w:id="831"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832" w:author="科 雷" w:date="2019-05-20T21:33:00Z">
              <w:tcPr>
                <w:tcW w:w="1242" w:type="dxa"/>
                <w:shd w:val="clear" w:color="auto" w:fill="F2F2F2" w:themeFill="background1" w:themeFillShade="F2"/>
                <w:vAlign w:val="center"/>
              </w:tcPr>
            </w:tcPrChange>
          </w:tcPr>
          <w:p w14:paraId="2FE6D7B6" w14:textId="77777777" w:rsidR="0069004A" w:rsidRDefault="0069004A">
            <w:pPr>
              <w:ind w:firstLineChars="0" w:firstLine="0"/>
              <w:pPrChange w:id="833" w:author="科 雷" w:date="2019-05-20T16:46:00Z">
                <w:pPr>
                  <w:ind w:firstLine="480"/>
                  <w:jc w:val="center"/>
                </w:pPr>
              </w:pPrChange>
            </w:pPr>
            <w:r>
              <w:rPr>
                <w:rFonts w:hint="eastAsia"/>
              </w:rPr>
              <w:t>用例描述</w:t>
            </w:r>
          </w:p>
        </w:tc>
        <w:tc>
          <w:tcPr>
            <w:tcW w:w="7230" w:type="dxa"/>
            <w:gridSpan w:val="3"/>
            <w:tcBorders>
              <w:top w:val="nil"/>
              <w:left w:val="nil"/>
              <w:bottom w:val="nil"/>
              <w:right w:val="nil"/>
            </w:tcBorders>
            <w:vAlign w:val="center"/>
            <w:tcPrChange w:id="834" w:author="科 雷" w:date="2019-05-20T21:33:00Z">
              <w:tcPr>
                <w:tcW w:w="7230" w:type="dxa"/>
                <w:gridSpan w:val="3"/>
                <w:vAlign w:val="center"/>
              </w:tcPr>
            </w:tcPrChange>
          </w:tcPr>
          <w:p w14:paraId="45EE32A4" w14:textId="18C3D222" w:rsidR="0069004A" w:rsidRDefault="00017702" w:rsidP="009C23DD">
            <w:pPr>
              <w:ind w:firstLine="480"/>
            </w:pPr>
            <w:r>
              <w:rPr>
                <w:rFonts w:hint="eastAsia"/>
              </w:rPr>
              <w:t>用户在</w:t>
            </w:r>
            <w:r w:rsidR="00BA679E">
              <w:rPr>
                <w:rFonts w:hint="eastAsia"/>
              </w:rPr>
              <w:t>完成练习之后，</w:t>
            </w:r>
            <w:r>
              <w:rPr>
                <w:rFonts w:hint="eastAsia"/>
              </w:rPr>
              <w:t>查看题目详情界面能够点击题目进行收藏</w:t>
            </w:r>
          </w:p>
        </w:tc>
      </w:tr>
      <w:tr w:rsidR="0069004A" w14:paraId="02EDA1C3" w14:textId="77777777" w:rsidTr="0020016F">
        <w:trPr>
          <w:trHeight w:val="377"/>
          <w:jc w:val="center"/>
          <w:trPrChange w:id="835"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836" w:author="科 雷" w:date="2019-05-20T21:33:00Z">
              <w:tcPr>
                <w:tcW w:w="1242" w:type="dxa"/>
                <w:shd w:val="clear" w:color="auto" w:fill="F2F2F2" w:themeFill="background1" w:themeFillShade="F2"/>
                <w:vAlign w:val="center"/>
              </w:tcPr>
            </w:tcPrChange>
          </w:tcPr>
          <w:p w14:paraId="14AACE60" w14:textId="77777777" w:rsidR="0069004A" w:rsidRDefault="0069004A">
            <w:pPr>
              <w:ind w:firstLineChars="0" w:firstLine="0"/>
              <w:pPrChange w:id="837" w:author="科 雷" w:date="2019-05-20T16:46:00Z">
                <w:pPr>
                  <w:ind w:firstLine="480"/>
                  <w:jc w:val="center"/>
                </w:pPr>
              </w:pPrChange>
            </w:pPr>
            <w:r>
              <w:rPr>
                <w:rFonts w:hint="eastAsia"/>
              </w:rPr>
              <w:t>参与者</w:t>
            </w:r>
          </w:p>
        </w:tc>
        <w:tc>
          <w:tcPr>
            <w:tcW w:w="7230" w:type="dxa"/>
            <w:gridSpan w:val="3"/>
            <w:tcBorders>
              <w:top w:val="nil"/>
              <w:left w:val="nil"/>
              <w:bottom w:val="nil"/>
              <w:right w:val="nil"/>
            </w:tcBorders>
            <w:vAlign w:val="center"/>
            <w:tcPrChange w:id="838" w:author="科 雷" w:date="2019-05-20T21:33:00Z">
              <w:tcPr>
                <w:tcW w:w="7230" w:type="dxa"/>
                <w:gridSpan w:val="3"/>
                <w:vAlign w:val="center"/>
              </w:tcPr>
            </w:tcPrChange>
          </w:tcPr>
          <w:p w14:paraId="77BC03E0" w14:textId="77777777" w:rsidR="0069004A" w:rsidRDefault="0069004A" w:rsidP="009C23DD">
            <w:pPr>
              <w:ind w:firstLine="480"/>
            </w:pPr>
            <w:r>
              <w:rPr>
                <w:rFonts w:hint="eastAsia"/>
              </w:rPr>
              <w:t>用户</w:t>
            </w:r>
          </w:p>
        </w:tc>
      </w:tr>
      <w:tr w:rsidR="0069004A" w:rsidRPr="001B42CC" w14:paraId="4660BB1E" w14:textId="77777777" w:rsidTr="0020016F">
        <w:trPr>
          <w:trHeight w:val="377"/>
          <w:jc w:val="center"/>
          <w:trPrChange w:id="839"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840" w:author="科 雷" w:date="2019-05-20T21:33:00Z">
              <w:tcPr>
                <w:tcW w:w="1242" w:type="dxa"/>
                <w:shd w:val="clear" w:color="auto" w:fill="F2F2F2" w:themeFill="background1" w:themeFillShade="F2"/>
                <w:vAlign w:val="center"/>
              </w:tcPr>
            </w:tcPrChange>
          </w:tcPr>
          <w:p w14:paraId="71637334" w14:textId="77777777" w:rsidR="0069004A" w:rsidRDefault="0069004A">
            <w:pPr>
              <w:ind w:firstLineChars="0" w:firstLine="0"/>
              <w:pPrChange w:id="841" w:author="科 雷" w:date="2019-05-20T16:46:00Z">
                <w:pPr>
                  <w:ind w:firstLine="480"/>
                  <w:jc w:val="center"/>
                </w:pPr>
              </w:pPrChange>
            </w:pPr>
            <w:r w:rsidRPr="001E5709">
              <w:rPr>
                <w:rFonts w:hint="eastAsia"/>
              </w:rPr>
              <w:t>前置条件</w:t>
            </w:r>
          </w:p>
        </w:tc>
        <w:tc>
          <w:tcPr>
            <w:tcW w:w="7230" w:type="dxa"/>
            <w:gridSpan w:val="3"/>
            <w:tcBorders>
              <w:top w:val="nil"/>
              <w:left w:val="nil"/>
              <w:bottom w:val="nil"/>
              <w:right w:val="nil"/>
            </w:tcBorders>
            <w:vAlign w:val="center"/>
            <w:tcPrChange w:id="842" w:author="科 雷" w:date="2019-05-20T21:33:00Z">
              <w:tcPr>
                <w:tcW w:w="7230" w:type="dxa"/>
                <w:gridSpan w:val="3"/>
                <w:vAlign w:val="center"/>
              </w:tcPr>
            </w:tcPrChange>
          </w:tcPr>
          <w:p w14:paraId="0F478908" w14:textId="77777777" w:rsidR="0069004A" w:rsidRPr="001B42CC" w:rsidRDefault="0069004A" w:rsidP="009C23DD">
            <w:pPr>
              <w:ind w:firstLine="480"/>
            </w:pPr>
            <w:r>
              <w:rPr>
                <w:rFonts w:hint="eastAsia"/>
              </w:rPr>
              <w:t>用户做完练习之后</w:t>
            </w:r>
          </w:p>
        </w:tc>
      </w:tr>
      <w:tr w:rsidR="0069004A" w14:paraId="4A54EF18" w14:textId="77777777" w:rsidTr="0020016F">
        <w:trPr>
          <w:trHeight w:val="377"/>
          <w:jc w:val="center"/>
          <w:trPrChange w:id="843"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844" w:author="科 雷" w:date="2019-05-20T21:33:00Z">
              <w:tcPr>
                <w:tcW w:w="1242" w:type="dxa"/>
                <w:shd w:val="clear" w:color="auto" w:fill="F2F2F2" w:themeFill="background1" w:themeFillShade="F2"/>
                <w:vAlign w:val="center"/>
              </w:tcPr>
            </w:tcPrChange>
          </w:tcPr>
          <w:p w14:paraId="07F7451E" w14:textId="77777777" w:rsidR="0069004A" w:rsidRDefault="0069004A">
            <w:pPr>
              <w:ind w:firstLineChars="0" w:firstLine="0"/>
              <w:pPrChange w:id="845" w:author="科 雷" w:date="2019-05-20T16:46: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vAlign w:val="center"/>
            <w:tcPrChange w:id="846" w:author="科 雷" w:date="2019-05-20T21:33:00Z">
              <w:tcPr>
                <w:tcW w:w="7230" w:type="dxa"/>
                <w:gridSpan w:val="3"/>
                <w:vAlign w:val="center"/>
              </w:tcPr>
            </w:tcPrChange>
          </w:tcPr>
          <w:p w14:paraId="342353DC" w14:textId="77777777" w:rsidR="0069004A" w:rsidRDefault="0069004A" w:rsidP="009C23DD">
            <w:pPr>
              <w:ind w:firstLine="480"/>
            </w:pPr>
            <w:r>
              <w:rPr>
                <w:rFonts w:hint="eastAsia"/>
              </w:rPr>
              <w:t>无</w:t>
            </w:r>
          </w:p>
        </w:tc>
      </w:tr>
      <w:tr w:rsidR="0069004A" w14:paraId="2F730541" w14:textId="77777777" w:rsidTr="0020016F">
        <w:trPr>
          <w:trHeight w:val="50"/>
          <w:jc w:val="center"/>
          <w:trPrChange w:id="847" w:author="科 雷" w:date="2019-05-20T21:33:00Z">
            <w:trPr>
              <w:trHeight w:val="50"/>
              <w:jc w:val="center"/>
            </w:trPr>
          </w:trPrChange>
        </w:trPr>
        <w:tc>
          <w:tcPr>
            <w:tcW w:w="1242" w:type="dxa"/>
            <w:tcBorders>
              <w:top w:val="nil"/>
              <w:left w:val="nil"/>
              <w:bottom w:val="nil"/>
              <w:right w:val="nil"/>
            </w:tcBorders>
            <w:shd w:val="clear" w:color="auto" w:fill="auto"/>
            <w:vAlign w:val="center"/>
            <w:tcPrChange w:id="848" w:author="科 雷" w:date="2019-05-20T21:33:00Z">
              <w:tcPr>
                <w:tcW w:w="1242" w:type="dxa"/>
                <w:shd w:val="clear" w:color="auto" w:fill="F2F2F2" w:themeFill="background1" w:themeFillShade="F2"/>
                <w:vAlign w:val="center"/>
              </w:tcPr>
            </w:tcPrChange>
          </w:tcPr>
          <w:p w14:paraId="37655332" w14:textId="77777777" w:rsidR="0069004A" w:rsidRDefault="0069004A">
            <w:pPr>
              <w:ind w:firstLineChars="0" w:firstLine="0"/>
              <w:pPrChange w:id="849" w:author="科 雷" w:date="2019-05-20T16:46:00Z">
                <w:pPr>
                  <w:ind w:firstLine="480"/>
                  <w:jc w:val="center"/>
                </w:pPr>
              </w:pPrChange>
            </w:pPr>
            <w:r>
              <w:rPr>
                <w:rFonts w:hint="eastAsia"/>
              </w:rPr>
              <w:t>优先级别</w:t>
            </w:r>
          </w:p>
        </w:tc>
        <w:tc>
          <w:tcPr>
            <w:tcW w:w="7230" w:type="dxa"/>
            <w:gridSpan w:val="3"/>
            <w:tcBorders>
              <w:top w:val="nil"/>
              <w:left w:val="nil"/>
              <w:bottom w:val="nil"/>
              <w:right w:val="nil"/>
            </w:tcBorders>
            <w:vAlign w:val="center"/>
            <w:tcPrChange w:id="850" w:author="科 雷" w:date="2019-05-20T21:33:00Z">
              <w:tcPr>
                <w:tcW w:w="7230" w:type="dxa"/>
                <w:gridSpan w:val="3"/>
                <w:vAlign w:val="center"/>
              </w:tcPr>
            </w:tcPrChange>
          </w:tcPr>
          <w:p w14:paraId="45357915" w14:textId="0B27E401" w:rsidR="0069004A" w:rsidRDefault="00050CB7" w:rsidP="009C23DD">
            <w:pPr>
              <w:ind w:firstLine="480"/>
            </w:pPr>
            <w:r>
              <w:rPr>
                <w:rFonts w:hint="eastAsia"/>
              </w:rPr>
              <w:t>中</w:t>
            </w:r>
          </w:p>
        </w:tc>
      </w:tr>
      <w:tr w:rsidR="0069004A" w:rsidRPr="00015163" w14:paraId="147A7E2C" w14:textId="77777777" w:rsidTr="00BE6799">
        <w:trPr>
          <w:trHeight w:val="377"/>
          <w:jc w:val="center"/>
          <w:trPrChange w:id="851" w:author="科 雷" w:date="2019-05-20T16:51:00Z">
            <w:trPr>
              <w:trHeight w:val="377"/>
              <w:jc w:val="center"/>
            </w:trPr>
          </w:trPrChange>
        </w:trPr>
        <w:tc>
          <w:tcPr>
            <w:tcW w:w="8472" w:type="dxa"/>
            <w:gridSpan w:val="4"/>
            <w:tcBorders>
              <w:top w:val="nil"/>
              <w:left w:val="nil"/>
              <w:bottom w:val="nil"/>
              <w:right w:val="nil"/>
            </w:tcBorders>
            <w:shd w:val="clear" w:color="auto" w:fill="auto"/>
            <w:vAlign w:val="center"/>
            <w:tcPrChange w:id="852" w:author="科 雷" w:date="2019-05-20T16:51:00Z">
              <w:tcPr>
                <w:tcW w:w="8472" w:type="dxa"/>
                <w:gridSpan w:val="4"/>
                <w:shd w:val="clear" w:color="auto" w:fill="auto"/>
                <w:vAlign w:val="center"/>
              </w:tcPr>
            </w:tcPrChange>
          </w:tcPr>
          <w:p w14:paraId="6A9D544B" w14:textId="77777777" w:rsidR="0069004A" w:rsidRDefault="0069004A" w:rsidP="009C23DD">
            <w:pPr>
              <w:ind w:firstLine="480"/>
            </w:pPr>
            <w:r>
              <w:rPr>
                <w:rFonts w:hint="eastAsia"/>
              </w:rPr>
              <w:t>基本事件流</w:t>
            </w:r>
          </w:p>
          <w:p w14:paraId="1D0F2CAC" w14:textId="1E05BB55" w:rsidR="00A4602F" w:rsidRPr="00447352" w:rsidRDefault="00A4602F" w:rsidP="00447352">
            <w:pPr>
              <w:pStyle w:val="a7"/>
              <w:numPr>
                <w:ilvl w:val="0"/>
                <w:numId w:val="28"/>
              </w:numPr>
              <w:adjustRightInd/>
              <w:spacing w:line="240" w:lineRule="auto"/>
              <w:ind w:firstLineChars="0"/>
              <w:textAlignment w:val="auto"/>
            </w:pPr>
            <w:r w:rsidRPr="00447352">
              <w:rPr>
                <w:rFonts w:hint="eastAsia"/>
              </w:rPr>
              <w:t>题目默认为不收藏</w:t>
            </w:r>
          </w:p>
          <w:p w14:paraId="6A317881" w14:textId="79695CFC" w:rsidR="00A4602F" w:rsidRPr="00447352" w:rsidRDefault="00A4602F" w:rsidP="00447352">
            <w:pPr>
              <w:pStyle w:val="a7"/>
              <w:numPr>
                <w:ilvl w:val="0"/>
                <w:numId w:val="28"/>
              </w:numPr>
              <w:adjustRightInd/>
              <w:spacing w:line="240" w:lineRule="auto"/>
              <w:ind w:firstLineChars="0"/>
              <w:textAlignment w:val="auto"/>
            </w:pPr>
            <w:r w:rsidRPr="00447352">
              <w:rPr>
                <w:rFonts w:hint="eastAsia"/>
              </w:rPr>
              <w:t>没有收藏即形式为未收藏按钮</w:t>
            </w:r>
          </w:p>
          <w:p w14:paraId="7729AA63" w14:textId="06E8EBA5" w:rsidR="0069004A" w:rsidRPr="00A4602F" w:rsidRDefault="00A4602F" w:rsidP="00A4602F">
            <w:pPr>
              <w:pStyle w:val="a7"/>
              <w:numPr>
                <w:ilvl w:val="0"/>
                <w:numId w:val="28"/>
              </w:numPr>
              <w:ind w:firstLineChars="0"/>
            </w:pPr>
            <w:r>
              <w:rPr>
                <w:rFonts w:hint="eastAsia"/>
              </w:rPr>
              <w:t>收藏了即显示取消收藏按钮</w:t>
            </w:r>
          </w:p>
        </w:tc>
      </w:tr>
      <w:tr w:rsidR="0069004A" w:rsidRPr="00BA4572" w14:paraId="1037B848" w14:textId="77777777" w:rsidTr="00BE6799">
        <w:trPr>
          <w:trHeight w:val="666"/>
          <w:jc w:val="center"/>
          <w:trPrChange w:id="853" w:author="科 雷" w:date="2019-05-20T16:51:00Z">
            <w:trPr>
              <w:trHeight w:val="666"/>
              <w:jc w:val="center"/>
            </w:trPr>
          </w:trPrChange>
        </w:trPr>
        <w:tc>
          <w:tcPr>
            <w:tcW w:w="8472" w:type="dxa"/>
            <w:gridSpan w:val="4"/>
            <w:tcBorders>
              <w:top w:val="nil"/>
              <w:left w:val="nil"/>
              <w:bottom w:val="nil"/>
              <w:right w:val="nil"/>
            </w:tcBorders>
            <w:shd w:val="clear" w:color="auto" w:fill="auto"/>
            <w:vAlign w:val="center"/>
            <w:tcPrChange w:id="854" w:author="科 雷" w:date="2019-05-20T16:51:00Z">
              <w:tcPr>
                <w:tcW w:w="8472" w:type="dxa"/>
                <w:gridSpan w:val="4"/>
                <w:shd w:val="clear" w:color="auto" w:fill="auto"/>
                <w:vAlign w:val="center"/>
              </w:tcPr>
            </w:tcPrChange>
          </w:tcPr>
          <w:p w14:paraId="3A47082B" w14:textId="77777777" w:rsidR="0069004A" w:rsidRDefault="0069004A" w:rsidP="009C23DD">
            <w:pPr>
              <w:ind w:firstLine="480"/>
            </w:pPr>
            <w:r>
              <w:rPr>
                <w:rFonts w:hint="eastAsia"/>
              </w:rPr>
              <w:t>可选事件流</w:t>
            </w:r>
          </w:p>
          <w:p w14:paraId="527FE9C3" w14:textId="094A4BDA" w:rsidR="0069004A" w:rsidRPr="002B05E4" w:rsidRDefault="002B05E4" w:rsidP="002B05E4">
            <w:pPr>
              <w:pStyle w:val="a7"/>
              <w:numPr>
                <w:ilvl w:val="0"/>
                <w:numId w:val="29"/>
              </w:numPr>
              <w:ind w:firstLineChars="0"/>
            </w:pPr>
            <w:r>
              <w:rPr>
                <w:rFonts w:hint="eastAsia"/>
              </w:rPr>
              <w:t>取消收藏</w:t>
            </w:r>
          </w:p>
        </w:tc>
      </w:tr>
      <w:tr w:rsidR="0069004A" w14:paraId="5590439F" w14:textId="77777777" w:rsidTr="0020016F">
        <w:trPr>
          <w:trHeight w:val="377"/>
          <w:jc w:val="center"/>
          <w:trPrChange w:id="855"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856" w:author="科 雷" w:date="2019-05-20T21:33:00Z">
              <w:tcPr>
                <w:tcW w:w="1242" w:type="dxa"/>
                <w:shd w:val="clear" w:color="auto" w:fill="F2F2F2" w:themeFill="background1" w:themeFillShade="F2"/>
                <w:vAlign w:val="center"/>
              </w:tcPr>
            </w:tcPrChange>
          </w:tcPr>
          <w:p w14:paraId="44A55ED9" w14:textId="77777777" w:rsidR="0069004A" w:rsidRDefault="0069004A">
            <w:pPr>
              <w:ind w:firstLineChars="0" w:firstLine="0"/>
              <w:pPrChange w:id="857" w:author="科 雷" w:date="2019-05-20T16:46:00Z">
                <w:pPr>
                  <w:ind w:firstLine="480"/>
                  <w:jc w:val="center"/>
                </w:pPr>
              </w:pPrChange>
            </w:pPr>
            <w:r>
              <w:rPr>
                <w:rFonts w:hint="eastAsia"/>
              </w:rPr>
              <w:t>特殊需求</w:t>
            </w:r>
          </w:p>
        </w:tc>
        <w:tc>
          <w:tcPr>
            <w:tcW w:w="7230" w:type="dxa"/>
            <w:gridSpan w:val="3"/>
            <w:tcBorders>
              <w:top w:val="nil"/>
              <w:left w:val="nil"/>
              <w:bottom w:val="nil"/>
              <w:right w:val="nil"/>
            </w:tcBorders>
            <w:vAlign w:val="center"/>
            <w:tcPrChange w:id="858" w:author="科 雷" w:date="2019-05-20T21:33:00Z">
              <w:tcPr>
                <w:tcW w:w="7230" w:type="dxa"/>
                <w:gridSpan w:val="3"/>
                <w:vAlign w:val="center"/>
              </w:tcPr>
            </w:tcPrChange>
          </w:tcPr>
          <w:p w14:paraId="1734899E" w14:textId="77777777" w:rsidR="0069004A" w:rsidRDefault="0069004A" w:rsidP="009C23DD">
            <w:pPr>
              <w:ind w:firstLine="480"/>
            </w:pPr>
            <w:r>
              <w:rPr>
                <w:rFonts w:hint="eastAsia"/>
              </w:rPr>
              <w:t>无</w:t>
            </w:r>
          </w:p>
        </w:tc>
      </w:tr>
      <w:tr w:rsidR="0069004A" w14:paraId="748D5978" w14:textId="77777777" w:rsidTr="0020016F">
        <w:trPr>
          <w:trHeight w:val="375"/>
          <w:jc w:val="center"/>
          <w:trPrChange w:id="859" w:author="科 雷" w:date="2019-05-20T21:33:00Z">
            <w:trPr>
              <w:trHeight w:val="375"/>
              <w:jc w:val="center"/>
            </w:trPr>
          </w:trPrChange>
        </w:trPr>
        <w:tc>
          <w:tcPr>
            <w:tcW w:w="1242" w:type="dxa"/>
            <w:tcBorders>
              <w:top w:val="nil"/>
              <w:left w:val="nil"/>
              <w:bottom w:val="single" w:sz="4" w:space="0" w:color="auto"/>
              <w:right w:val="nil"/>
            </w:tcBorders>
            <w:shd w:val="clear" w:color="auto" w:fill="auto"/>
            <w:vAlign w:val="center"/>
            <w:tcPrChange w:id="860" w:author="科 雷" w:date="2019-05-20T21:33:00Z">
              <w:tcPr>
                <w:tcW w:w="1242" w:type="dxa"/>
                <w:shd w:val="clear" w:color="auto" w:fill="F2F2F2" w:themeFill="background1" w:themeFillShade="F2"/>
                <w:vAlign w:val="center"/>
              </w:tcPr>
            </w:tcPrChange>
          </w:tcPr>
          <w:p w14:paraId="1A7F00B5" w14:textId="77777777" w:rsidR="0069004A" w:rsidRDefault="0069004A">
            <w:pPr>
              <w:ind w:firstLineChars="0" w:firstLine="0"/>
              <w:pPrChange w:id="861" w:author="科 雷" w:date="2019-05-20T16:46:00Z">
                <w:pPr>
                  <w:ind w:firstLine="480"/>
                  <w:jc w:val="center"/>
                </w:pPr>
              </w:pPrChange>
            </w:pPr>
            <w:r>
              <w:rPr>
                <w:rFonts w:hint="eastAsia"/>
              </w:rPr>
              <w:t>扩展点</w:t>
            </w:r>
          </w:p>
        </w:tc>
        <w:tc>
          <w:tcPr>
            <w:tcW w:w="7230" w:type="dxa"/>
            <w:gridSpan w:val="3"/>
            <w:tcBorders>
              <w:top w:val="nil"/>
              <w:left w:val="nil"/>
              <w:bottom w:val="single" w:sz="4" w:space="0" w:color="auto"/>
              <w:right w:val="nil"/>
            </w:tcBorders>
            <w:vAlign w:val="center"/>
            <w:tcPrChange w:id="862" w:author="科 雷" w:date="2019-05-20T21:33:00Z">
              <w:tcPr>
                <w:tcW w:w="7230" w:type="dxa"/>
                <w:gridSpan w:val="3"/>
                <w:vAlign w:val="center"/>
              </w:tcPr>
            </w:tcPrChange>
          </w:tcPr>
          <w:p w14:paraId="154AE058" w14:textId="77777777" w:rsidR="0069004A" w:rsidRDefault="0069004A" w:rsidP="009C23DD">
            <w:pPr>
              <w:ind w:firstLine="480"/>
            </w:pPr>
            <w:r>
              <w:rPr>
                <w:rFonts w:hint="eastAsia"/>
              </w:rPr>
              <w:t>无</w:t>
            </w:r>
          </w:p>
        </w:tc>
      </w:tr>
    </w:tbl>
    <w:p w14:paraId="72070871" w14:textId="1AD53D8E" w:rsidR="007C602A" w:rsidRDefault="007C602A" w:rsidP="000A7FF6">
      <w:pPr>
        <w:ind w:firstLine="480"/>
      </w:pPr>
      <w:r w:rsidRPr="0069004A">
        <w:rPr>
          <w:rFonts w:hint="eastAsia"/>
        </w:rPr>
        <w:t>收藏题目</w:t>
      </w:r>
      <w:r>
        <w:rPr>
          <w:rFonts w:hint="eastAsia"/>
        </w:rPr>
        <w:t>用例描述如表</w:t>
      </w:r>
      <w:r>
        <w:t>3</w:t>
      </w:r>
      <w:r>
        <w:rPr>
          <w:rFonts w:hint="eastAsia"/>
        </w:rPr>
        <w:t>-</w:t>
      </w:r>
      <w:r w:rsidR="009009D5">
        <w:rPr>
          <w:rFonts w:hint="eastAsia"/>
        </w:rPr>
        <w:t>16</w:t>
      </w:r>
      <w:ins w:id="863" w:author="科 雷" w:date="2019-05-20T16:54:00Z">
        <w:r w:rsidR="00BD6E45">
          <w:rPr>
            <w:rFonts w:hint="eastAsia"/>
          </w:rPr>
          <w:t>：</w:t>
        </w:r>
      </w:ins>
    </w:p>
    <w:p w14:paraId="12DBBA42" w14:textId="4DA68EE6" w:rsidR="007C602A" w:rsidRPr="00EE32D2" w:rsidRDefault="007C602A" w:rsidP="00EE32D2">
      <w:pPr>
        <w:ind w:firstLine="420"/>
        <w:jc w:val="center"/>
        <w:rPr>
          <w:sz w:val="21"/>
          <w:szCs w:val="21"/>
        </w:rPr>
      </w:pPr>
      <w:r w:rsidRPr="00EE32D2">
        <w:rPr>
          <w:rFonts w:hint="eastAsia"/>
          <w:sz w:val="21"/>
          <w:szCs w:val="21"/>
        </w:rPr>
        <w:t>表3-</w:t>
      </w:r>
      <w:r w:rsidR="009009D5" w:rsidRPr="00EE32D2">
        <w:rPr>
          <w:sz w:val="21"/>
          <w:szCs w:val="21"/>
        </w:rPr>
        <w:t>16</w:t>
      </w:r>
      <w:r w:rsidRPr="00EE32D2">
        <w:rPr>
          <w:rFonts w:hint="eastAsia"/>
          <w:sz w:val="21"/>
          <w:szCs w:val="21"/>
        </w:rPr>
        <w:t>收藏题目</w:t>
      </w:r>
    </w:p>
    <w:tbl>
      <w:tblPr>
        <w:tblStyle w:val="ae"/>
        <w:tblW w:w="0" w:type="auto"/>
        <w:jc w:val="center"/>
        <w:tblLook w:val="04A0" w:firstRow="1" w:lastRow="0" w:firstColumn="1" w:lastColumn="0" w:noHBand="0" w:noVBand="1"/>
        <w:tblPrChange w:id="864" w:author="科 雷" w:date="2019-05-20T21:33:00Z">
          <w:tblPr>
            <w:tblStyle w:val="ae"/>
            <w:tblW w:w="0" w:type="auto"/>
            <w:jc w:val="center"/>
            <w:tblLook w:val="04A0" w:firstRow="1" w:lastRow="0" w:firstColumn="1" w:lastColumn="0" w:noHBand="0" w:noVBand="1"/>
          </w:tblPr>
        </w:tblPrChange>
      </w:tblPr>
      <w:tblGrid>
        <w:gridCol w:w="1242"/>
        <w:gridCol w:w="2831"/>
        <w:gridCol w:w="1280"/>
        <w:gridCol w:w="3119"/>
        <w:tblGridChange w:id="865">
          <w:tblGrid>
            <w:gridCol w:w="1242"/>
            <w:gridCol w:w="2831"/>
            <w:gridCol w:w="1280"/>
            <w:gridCol w:w="3119"/>
          </w:tblGrid>
        </w:tblGridChange>
      </w:tblGrid>
      <w:tr w:rsidR="007C602A" w:rsidRPr="00DA70D4" w14:paraId="218CD364" w14:textId="77777777" w:rsidTr="0020016F">
        <w:trPr>
          <w:trHeight w:val="377"/>
          <w:jc w:val="center"/>
          <w:trPrChange w:id="866" w:author="科 雷" w:date="2019-05-20T21:33:00Z">
            <w:trPr>
              <w:trHeight w:val="377"/>
              <w:jc w:val="center"/>
            </w:trPr>
          </w:trPrChange>
        </w:trPr>
        <w:tc>
          <w:tcPr>
            <w:tcW w:w="1242" w:type="dxa"/>
            <w:tcBorders>
              <w:top w:val="single" w:sz="4" w:space="0" w:color="auto"/>
              <w:left w:val="nil"/>
              <w:bottom w:val="single" w:sz="4" w:space="0" w:color="auto"/>
              <w:right w:val="nil"/>
            </w:tcBorders>
            <w:shd w:val="clear" w:color="auto" w:fill="auto"/>
            <w:vAlign w:val="center"/>
            <w:tcPrChange w:id="867" w:author="科 雷" w:date="2019-05-20T21:33:00Z">
              <w:tcPr>
                <w:tcW w:w="1242" w:type="dxa"/>
                <w:shd w:val="clear" w:color="auto" w:fill="F2F2F2" w:themeFill="background1" w:themeFillShade="F2"/>
                <w:vAlign w:val="center"/>
              </w:tcPr>
            </w:tcPrChange>
          </w:tcPr>
          <w:p w14:paraId="12853C56" w14:textId="77777777" w:rsidR="007C602A" w:rsidRDefault="007C602A">
            <w:pPr>
              <w:ind w:firstLineChars="0" w:firstLine="0"/>
              <w:pPrChange w:id="868" w:author="科 雷" w:date="2019-05-20T16:46:00Z">
                <w:pPr>
                  <w:ind w:firstLine="480"/>
                  <w:jc w:val="center"/>
                </w:pPr>
              </w:pPrChange>
            </w:pPr>
            <w:r>
              <w:rPr>
                <w:rFonts w:hint="eastAsia"/>
              </w:rPr>
              <w:t>用例编号</w:t>
            </w:r>
          </w:p>
        </w:tc>
        <w:tc>
          <w:tcPr>
            <w:tcW w:w="2831" w:type="dxa"/>
            <w:tcBorders>
              <w:top w:val="single" w:sz="4" w:space="0" w:color="auto"/>
              <w:left w:val="nil"/>
              <w:bottom w:val="single" w:sz="4" w:space="0" w:color="auto"/>
              <w:right w:val="nil"/>
            </w:tcBorders>
            <w:vAlign w:val="center"/>
            <w:tcPrChange w:id="869" w:author="科 雷" w:date="2019-05-20T21:33:00Z">
              <w:tcPr>
                <w:tcW w:w="2831" w:type="dxa"/>
                <w:vAlign w:val="center"/>
              </w:tcPr>
            </w:tcPrChange>
          </w:tcPr>
          <w:p w14:paraId="1C68783A" w14:textId="1A81EC90" w:rsidR="007C602A" w:rsidRDefault="007C602A" w:rsidP="009C23DD">
            <w:pPr>
              <w:ind w:firstLine="480"/>
            </w:pPr>
            <w:r>
              <w:t>00</w:t>
            </w:r>
            <w:r w:rsidR="00703D4E">
              <w:t>8</w:t>
            </w:r>
          </w:p>
        </w:tc>
        <w:tc>
          <w:tcPr>
            <w:tcW w:w="1280" w:type="dxa"/>
            <w:tcBorders>
              <w:top w:val="single" w:sz="4" w:space="0" w:color="auto"/>
              <w:left w:val="nil"/>
              <w:bottom w:val="single" w:sz="4" w:space="0" w:color="auto"/>
              <w:right w:val="nil"/>
            </w:tcBorders>
            <w:shd w:val="clear" w:color="auto" w:fill="auto"/>
            <w:vAlign w:val="center"/>
            <w:tcPrChange w:id="870" w:author="科 雷" w:date="2019-05-20T21:33:00Z">
              <w:tcPr>
                <w:tcW w:w="1280" w:type="dxa"/>
                <w:shd w:val="clear" w:color="auto" w:fill="F2F2F2" w:themeFill="background1" w:themeFillShade="F2"/>
                <w:vAlign w:val="center"/>
              </w:tcPr>
            </w:tcPrChange>
          </w:tcPr>
          <w:p w14:paraId="6ED8F966" w14:textId="77777777" w:rsidR="007C602A" w:rsidRDefault="007C602A">
            <w:pPr>
              <w:ind w:firstLineChars="0" w:firstLine="0"/>
              <w:pPrChange w:id="871" w:author="科 雷" w:date="2019-05-20T16:46:00Z">
                <w:pPr>
                  <w:ind w:firstLine="480"/>
                </w:pPr>
              </w:pPrChange>
            </w:pPr>
            <w:r>
              <w:rPr>
                <w:rFonts w:hint="eastAsia"/>
              </w:rPr>
              <w:t>用例名称</w:t>
            </w:r>
          </w:p>
        </w:tc>
        <w:tc>
          <w:tcPr>
            <w:tcW w:w="3119" w:type="dxa"/>
            <w:tcBorders>
              <w:top w:val="single" w:sz="4" w:space="0" w:color="auto"/>
              <w:left w:val="nil"/>
              <w:bottom w:val="single" w:sz="4" w:space="0" w:color="auto"/>
              <w:right w:val="nil"/>
            </w:tcBorders>
            <w:vAlign w:val="center"/>
            <w:tcPrChange w:id="872" w:author="科 雷" w:date="2019-05-20T21:33:00Z">
              <w:tcPr>
                <w:tcW w:w="3119" w:type="dxa"/>
                <w:vAlign w:val="center"/>
              </w:tcPr>
            </w:tcPrChange>
          </w:tcPr>
          <w:p w14:paraId="14E49DF7" w14:textId="77777777" w:rsidR="007C602A" w:rsidRPr="004F28EA" w:rsidRDefault="007C602A" w:rsidP="009C23DD">
            <w:pPr>
              <w:ind w:firstLine="480"/>
              <w:jc w:val="left"/>
            </w:pPr>
            <w:r w:rsidRPr="006B1A1C">
              <w:rPr>
                <w:rFonts w:hint="eastAsia"/>
              </w:rPr>
              <w:t>收藏题目</w:t>
            </w:r>
          </w:p>
        </w:tc>
      </w:tr>
      <w:tr w:rsidR="007C602A" w14:paraId="4919BA1F" w14:textId="77777777" w:rsidTr="0020016F">
        <w:trPr>
          <w:trHeight w:val="377"/>
          <w:jc w:val="center"/>
          <w:trPrChange w:id="873" w:author="科 雷" w:date="2019-05-20T21:33:00Z">
            <w:trPr>
              <w:trHeight w:val="377"/>
              <w:jc w:val="center"/>
            </w:trPr>
          </w:trPrChange>
        </w:trPr>
        <w:tc>
          <w:tcPr>
            <w:tcW w:w="1242" w:type="dxa"/>
            <w:tcBorders>
              <w:top w:val="single" w:sz="4" w:space="0" w:color="auto"/>
              <w:left w:val="nil"/>
              <w:bottom w:val="nil"/>
              <w:right w:val="nil"/>
            </w:tcBorders>
            <w:shd w:val="clear" w:color="auto" w:fill="auto"/>
            <w:vAlign w:val="center"/>
            <w:tcPrChange w:id="874" w:author="科 雷" w:date="2019-05-20T21:33:00Z">
              <w:tcPr>
                <w:tcW w:w="1242" w:type="dxa"/>
                <w:shd w:val="clear" w:color="auto" w:fill="F2F2F2" w:themeFill="background1" w:themeFillShade="F2"/>
                <w:vAlign w:val="center"/>
              </w:tcPr>
            </w:tcPrChange>
          </w:tcPr>
          <w:p w14:paraId="329661D2" w14:textId="77777777" w:rsidR="007C602A" w:rsidRDefault="007C602A">
            <w:pPr>
              <w:ind w:firstLineChars="0" w:firstLine="0"/>
              <w:pPrChange w:id="875" w:author="科 雷" w:date="2019-05-20T16:46:00Z">
                <w:pPr>
                  <w:ind w:firstLine="480"/>
                  <w:jc w:val="center"/>
                </w:pPr>
              </w:pPrChange>
            </w:pPr>
            <w:r>
              <w:rPr>
                <w:rFonts w:hint="eastAsia"/>
              </w:rPr>
              <w:t>编制人</w:t>
            </w:r>
          </w:p>
        </w:tc>
        <w:tc>
          <w:tcPr>
            <w:tcW w:w="2831" w:type="dxa"/>
            <w:tcBorders>
              <w:top w:val="single" w:sz="4" w:space="0" w:color="auto"/>
              <w:left w:val="nil"/>
              <w:bottom w:val="nil"/>
              <w:right w:val="nil"/>
            </w:tcBorders>
            <w:vAlign w:val="center"/>
            <w:tcPrChange w:id="876" w:author="科 雷" w:date="2019-05-20T21:33:00Z">
              <w:tcPr>
                <w:tcW w:w="2831" w:type="dxa"/>
                <w:vAlign w:val="center"/>
              </w:tcPr>
            </w:tcPrChange>
          </w:tcPr>
          <w:p w14:paraId="4E337B7F" w14:textId="77777777" w:rsidR="007C602A" w:rsidRDefault="007C602A"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877" w:author="科 雷" w:date="2019-05-20T21:33:00Z">
              <w:tcPr>
                <w:tcW w:w="1280" w:type="dxa"/>
                <w:shd w:val="clear" w:color="auto" w:fill="F2F2F2" w:themeFill="background1" w:themeFillShade="F2"/>
                <w:vAlign w:val="center"/>
              </w:tcPr>
            </w:tcPrChange>
          </w:tcPr>
          <w:p w14:paraId="2815988C" w14:textId="77777777" w:rsidR="007C602A" w:rsidRDefault="007C602A">
            <w:pPr>
              <w:ind w:firstLineChars="0" w:firstLine="0"/>
              <w:pPrChange w:id="878" w:author="科 雷" w:date="2019-05-20T16:46:00Z">
                <w:pPr>
                  <w:ind w:firstLine="480"/>
                  <w:jc w:val="center"/>
                </w:pPr>
              </w:pPrChange>
            </w:pPr>
            <w:r>
              <w:rPr>
                <w:rFonts w:hint="eastAsia"/>
              </w:rPr>
              <w:t>编制日期</w:t>
            </w:r>
          </w:p>
        </w:tc>
        <w:tc>
          <w:tcPr>
            <w:tcW w:w="3119" w:type="dxa"/>
            <w:tcBorders>
              <w:top w:val="single" w:sz="4" w:space="0" w:color="auto"/>
              <w:left w:val="nil"/>
              <w:bottom w:val="nil"/>
              <w:right w:val="nil"/>
            </w:tcBorders>
            <w:vAlign w:val="center"/>
            <w:tcPrChange w:id="879" w:author="科 雷" w:date="2019-05-20T21:33:00Z">
              <w:tcPr>
                <w:tcW w:w="3119" w:type="dxa"/>
                <w:vAlign w:val="center"/>
              </w:tcPr>
            </w:tcPrChange>
          </w:tcPr>
          <w:p w14:paraId="5F89EB6E" w14:textId="77777777" w:rsidR="007C602A" w:rsidRDefault="007C602A" w:rsidP="009C23DD">
            <w:pPr>
              <w:ind w:firstLine="480"/>
            </w:pPr>
            <w:r>
              <w:t>2019</w:t>
            </w:r>
            <w:r>
              <w:rPr>
                <w:rFonts w:hint="eastAsia"/>
              </w:rPr>
              <w:t>-</w:t>
            </w:r>
            <w:r>
              <w:t>05</w:t>
            </w:r>
            <w:r>
              <w:rPr>
                <w:rFonts w:hint="eastAsia"/>
              </w:rPr>
              <w:t>-</w:t>
            </w:r>
            <w:r>
              <w:t>06</w:t>
            </w:r>
          </w:p>
        </w:tc>
      </w:tr>
      <w:tr w:rsidR="00B21FCD" w14:paraId="640F2A00" w14:textId="77777777" w:rsidTr="0020016F">
        <w:trPr>
          <w:trHeight w:val="377"/>
          <w:jc w:val="center"/>
          <w:trPrChange w:id="880"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881" w:author="科 雷" w:date="2019-05-20T21:33:00Z">
              <w:tcPr>
                <w:tcW w:w="1242" w:type="dxa"/>
                <w:shd w:val="clear" w:color="auto" w:fill="F2F2F2" w:themeFill="background1" w:themeFillShade="F2"/>
                <w:vAlign w:val="center"/>
              </w:tcPr>
            </w:tcPrChange>
          </w:tcPr>
          <w:p w14:paraId="7B0604F6" w14:textId="77777777" w:rsidR="00B21FCD" w:rsidRDefault="00B21FCD">
            <w:pPr>
              <w:ind w:firstLineChars="0" w:firstLine="0"/>
              <w:pPrChange w:id="882" w:author="科 雷" w:date="2019-05-20T16:46:00Z">
                <w:pPr>
                  <w:ind w:firstLine="480"/>
                  <w:jc w:val="center"/>
                </w:pPr>
              </w:pPrChange>
            </w:pPr>
            <w:r>
              <w:rPr>
                <w:rFonts w:hint="eastAsia"/>
              </w:rPr>
              <w:t>用例描述</w:t>
            </w:r>
          </w:p>
        </w:tc>
        <w:tc>
          <w:tcPr>
            <w:tcW w:w="7230" w:type="dxa"/>
            <w:gridSpan w:val="3"/>
            <w:tcBorders>
              <w:top w:val="nil"/>
              <w:left w:val="nil"/>
              <w:bottom w:val="nil"/>
              <w:right w:val="nil"/>
            </w:tcBorders>
            <w:tcPrChange w:id="883" w:author="科 雷" w:date="2019-05-20T21:33:00Z">
              <w:tcPr>
                <w:tcW w:w="7230" w:type="dxa"/>
                <w:gridSpan w:val="3"/>
              </w:tcPr>
            </w:tcPrChange>
          </w:tcPr>
          <w:p w14:paraId="30F93912" w14:textId="1B30AADF" w:rsidR="00B21FCD" w:rsidRDefault="00B21FCD" w:rsidP="00B21FCD">
            <w:pPr>
              <w:ind w:firstLine="480"/>
            </w:pPr>
            <w:r>
              <w:rPr>
                <w:rFonts w:hint="eastAsia"/>
              </w:rPr>
              <w:t>用户查看自己的收藏的题目时，能够删除自己的收藏信息</w:t>
            </w:r>
          </w:p>
        </w:tc>
      </w:tr>
      <w:tr w:rsidR="007C602A" w14:paraId="1F7E8B3C" w14:textId="77777777" w:rsidTr="0020016F">
        <w:trPr>
          <w:trHeight w:val="377"/>
          <w:jc w:val="center"/>
          <w:trPrChange w:id="884"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885" w:author="科 雷" w:date="2019-05-20T21:33:00Z">
              <w:tcPr>
                <w:tcW w:w="1242" w:type="dxa"/>
                <w:shd w:val="clear" w:color="auto" w:fill="F2F2F2" w:themeFill="background1" w:themeFillShade="F2"/>
                <w:vAlign w:val="center"/>
              </w:tcPr>
            </w:tcPrChange>
          </w:tcPr>
          <w:p w14:paraId="34CB2043" w14:textId="77777777" w:rsidR="007C602A" w:rsidRDefault="007C602A">
            <w:pPr>
              <w:ind w:firstLineChars="0" w:firstLine="0"/>
              <w:pPrChange w:id="886" w:author="科 雷" w:date="2019-05-20T16:46:00Z">
                <w:pPr>
                  <w:ind w:firstLine="480"/>
                  <w:jc w:val="center"/>
                </w:pPr>
              </w:pPrChange>
            </w:pPr>
            <w:r>
              <w:rPr>
                <w:rFonts w:hint="eastAsia"/>
              </w:rPr>
              <w:t>参与者</w:t>
            </w:r>
          </w:p>
        </w:tc>
        <w:tc>
          <w:tcPr>
            <w:tcW w:w="7230" w:type="dxa"/>
            <w:gridSpan w:val="3"/>
            <w:tcBorders>
              <w:top w:val="nil"/>
              <w:left w:val="nil"/>
              <w:bottom w:val="nil"/>
              <w:right w:val="nil"/>
            </w:tcBorders>
            <w:vAlign w:val="center"/>
            <w:tcPrChange w:id="887" w:author="科 雷" w:date="2019-05-20T21:33:00Z">
              <w:tcPr>
                <w:tcW w:w="7230" w:type="dxa"/>
                <w:gridSpan w:val="3"/>
                <w:vAlign w:val="center"/>
              </w:tcPr>
            </w:tcPrChange>
          </w:tcPr>
          <w:p w14:paraId="6FA17125" w14:textId="77777777" w:rsidR="007C602A" w:rsidRDefault="007C602A" w:rsidP="009C23DD">
            <w:pPr>
              <w:ind w:firstLine="480"/>
            </w:pPr>
            <w:r>
              <w:rPr>
                <w:rFonts w:hint="eastAsia"/>
              </w:rPr>
              <w:t>用户</w:t>
            </w:r>
          </w:p>
        </w:tc>
      </w:tr>
      <w:tr w:rsidR="007C602A" w:rsidRPr="001B42CC" w14:paraId="188A0A88" w14:textId="77777777" w:rsidTr="0020016F">
        <w:trPr>
          <w:trHeight w:val="377"/>
          <w:jc w:val="center"/>
          <w:trPrChange w:id="888"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889" w:author="科 雷" w:date="2019-05-20T21:33:00Z">
              <w:tcPr>
                <w:tcW w:w="1242" w:type="dxa"/>
                <w:shd w:val="clear" w:color="auto" w:fill="F2F2F2" w:themeFill="background1" w:themeFillShade="F2"/>
                <w:vAlign w:val="center"/>
              </w:tcPr>
            </w:tcPrChange>
          </w:tcPr>
          <w:p w14:paraId="54B03AC3" w14:textId="77777777" w:rsidR="007C602A" w:rsidRDefault="007C602A">
            <w:pPr>
              <w:ind w:firstLineChars="0" w:firstLine="0"/>
              <w:pPrChange w:id="890" w:author="科 雷" w:date="2019-05-20T16:46:00Z">
                <w:pPr>
                  <w:ind w:firstLine="480"/>
                  <w:jc w:val="center"/>
                </w:pPr>
              </w:pPrChange>
            </w:pPr>
            <w:r w:rsidRPr="001E5709">
              <w:rPr>
                <w:rFonts w:hint="eastAsia"/>
              </w:rPr>
              <w:t>前置条件</w:t>
            </w:r>
          </w:p>
        </w:tc>
        <w:tc>
          <w:tcPr>
            <w:tcW w:w="7230" w:type="dxa"/>
            <w:gridSpan w:val="3"/>
            <w:tcBorders>
              <w:top w:val="nil"/>
              <w:left w:val="nil"/>
              <w:bottom w:val="nil"/>
              <w:right w:val="nil"/>
            </w:tcBorders>
            <w:vAlign w:val="center"/>
            <w:tcPrChange w:id="891" w:author="科 雷" w:date="2019-05-20T21:33:00Z">
              <w:tcPr>
                <w:tcW w:w="7230" w:type="dxa"/>
                <w:gridSpan w:val="3"/>
                <w:vAlign w:val="center"/>
              </w:tcPr>
            </w:tcPrChange>
          </w:tcPr>
          <w:p w14:paraId="07CB2D00" w14:textId="472316A5" w:rsidR="007C602A" w:rsidRPr="001B42CC" w:rsidRDefault="007C602A" w:rsidP="009C23DD">
            <w:pPr>
              <w:ind w:firstLine="480"/>
            </w:pPr>
            <w:r>
              <w:rPr>
                <w:rFonts w:hint="eastAsia"/>
              </w:rPr>
              <w:t>用户做完练习之后</w:t>
            </w:r>
            <w:r w:rsidR="0084160B">
              <w:rPr>
                <w:rFonts w:hint="eastAsia"/>
              </w:rPr>
              <w:t>或者在查看收藏信息界面</w:t>
            </w:r>
          </w:p>
        </w:tc>
      </w:tr>
      <w:tr w:rsidR="007C602A" w14:paraId="556CA4B6" w14:textId="77777777" w:rsidTr="0020016F">
        <w:trPr>
          <w:trHeight w:val="377"/>
          <w:jc w:val="center"/>
          <w:trPrChange w:id="892"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893" w:author="科 雷" w:date="2019-05-20T21:33:00Z">
              <w:tcPr>
                <w:tcW w:w="1242" w:type="dxa"/>
                <w:shd w:val="clear" w:color="auto" w:fill="F2F2F2" w:themeFill="background1" w:themeFillShade="F2"/>
                <w:vAlign w:val="center"/>
              </w:tcPr>
            </w:tcPrChange>
          </w:tcPr>
          <w:p w14:paraId="02C2B95C" w14:textId="77777777" w:rsidR="007C602A" w:rsidRDefault="007C602A">
            <w:pPr>
              <w:ind w:firstLineChars="0" w:firstLine="0"/>
              <w:pPrChange w:id="894" w:author="科 雷" w:date="2019-05-20T16:46:00Z">
                <w:pPr>
                  <w:ind w:firstLine="480"/>
                  <w:jc w:val="center"/>
                </w:pPr>
              </w:pPrChange>
            </w:pPr>
            <w:r>
              <w:rPr>
                <w:rFonts w:hint="eastAsia"/>
              </w:rPr>
              <w:lastRenderedPageBreak/>
              <w:t>后</w:t>
            </w:r>
            <w:r w:rsidRPr="001E5709">
              <w:rPr>
                <w:rFonts w:hint="eastAsia"/>
              </w:rPr>
              <w:t>置条件</w:t>
            </w:r>
          </w:p>
        </w:tc>
        <w:tc>
          <w:tcPr>
            <w:tcW w:w="7230" w:type="dxa"/>
            <w:gridSpan w:val="3"/>
            <w:tcBorders>
              <w:top w:val="nil"/>
              <w:left w:val="nil"/>
              <w:bottom w:val="nil"/>
              <w:right w:val="nil"/>
            </w:tcBorders>
            <w:vAlign w:val="center"/>
            <w:tcPrChange w:id="895" w:author="科 雷" w:date="2019-05-20T21:33:00Z">
              <w:tcPr>
                <w:tcW w:w="7230" w:type="dxa"/>
                <w:gridSpan w:val="3"/>
                <w:vAlign w:val="center"/>
              </w:tcPr>
            </w:tcPrChange>
          </w:tcPr>
          <w:p w14:paraId="034DA982" w14:textId="77777777" w:rsidR="007C602A" w:rsidRDefault="007C602A" w:rsidP="009C23DD">
            <w:pPr>
              <w:ind w:firstLine="480"/>
            </w:pPr>
            <w:r>
              <w:rPr>
                <w:rFonts w:hint="eastAsia"/>
              </w:rPr>
              <w:t>无</w:t>
            </w:r>
          </w:p>
        </w:tc>
      </w:tr>
      <w:tr w:rsidR="007C602A" w14:paraId="2643E7FC" w14:textId="77777777" w:rsidTr="0020016F">
        <w:trPr>
          <w:trHeight w:val="50"/>
          <w:jc w:val="center"/>
          <w:trPrChange w:id="896" w:author="科 雷" w:date="2019-05-20T21:33:00Z">
            <w:trPr>
              <w:trHeight w:val="50"/>
              <w:jc w:val="center"/>
            </w:trPr>
          </w:trPrChange>
        </w:trPr>
        <w:tc>
          <w:tcPr>
            <w:tcW w:w="1242" w:type="dxa"/>
            <w:tcBorders>
              <w:top w:val="nil"/>
              <w:left w:val="nil"/>
              <w:bottom w:val="nil"/>
              <w:right w:val="nil"/>
            </w:tcBorders>
            <w:shd w:val="clear" w:color="auto" w:fill="auto"/>
            <w:vAlign w:val="center"/>
            <w:tcPrChange w:id="897" w:author="科 雷" w:date="2019-05-20T21:33:00Z">
              <w:tcPr>
                <w:tcW w:w="1242" w:type="dxa"/>
                <w:shd w:val="clear" w:color="auto" w:fill="F2F2F2" w:themeFill="background1" w:themeFillShade="F2"/>
                <w:vAlign w:val="center"/>
              </w:tcPr>
            </w:tcPrChange>
          </w:tcPr>
          <w:p w14:paraId="43F7CBB4" w14:textId="77777777" w:rsidR="007C602A" w:rsidRDefault="007C602A">
            <w:pPr>
              <w:ind w:firstLineChars="0" w:firstLine="0"/>
              <w:pPrChange w:id="898" w:author="科 雷" w:date="2019-05-20T16:46:00Z">
                <w:pPr>
                  <w:ind w:firstLine="480"/>
                  <w:jc w:val="center"/>
                </w:pPr>
              </w:pPrChange>
            </w:pPr>
            <w:r>
              <w:rPr>
                <w:rFonts w:hint="eastAsia"/>
              </w:rPr>
              <w:t>优先级别</w:t>
            </w:r>
          </w:p>
        </w:tc>
        <w:tc>
          <w:tcPr>
            <w:tcW w:w="7230" w:type="dxa"/>
            <w:gridSpan w:val="3"/>
            <w:tcBorders>
              <w:top w:val="nil"/>
              <w:left w:val="nil"/>
              <w:bottom w:val="nil"/>
              <w:right w:val="nil"/>
            </w:tcBorders>
            <w:vAlign w:val="center"/>
            <w:tcPrChange w:id="899" w:author="科 雷" w:date="2019-05-20T21:33:00Z">
              <w:tcPr>
                <w:tcW w:w="7230" w:type="dxa"/>
                <w:gridSpan w:val="3"/>
                <w:vAlign w:val="center"/>
              </w:tcPr>
            </w:tcPrChange>
          </w:tcPr>
          <w:p w14:paraId="144E98AD" w14:textId="77777777" w:rsidR="007C602A" w:rsidRDefault="007C602A" w:rsidP="009C23DD">
            <w:pPr>
              <w:ind w:firstLine="480"/>
            </w:pPr>
            <w:r>
              <w:rPr>
                <w:rFonts w:hint="eastAsia"/>
              </w:rPr>
              <w:t>中</w:t>
            </w:r>
          </w:p>
        </w:tc>
      </w:tr>
      <w:tr w:rsidR="007C602A" w:rsidRPr="00015163" w14:paraId="53EECD4A" w14:textId="77777777" w:rsidTr="00BE6799">
        <w:trPr>
          <w:trHeight w:val="377"/>
          <w:jc w:val="center"/>
          <w:trPrChange w:id="900" w:author="科 雷" w:date="2019-05-20T16:51:00Z">
            <w:trPr>
              <w:trHeight w:val="377"/>
              <w:jc w:val="center"/>
            </w:trPr>
          </w:trPrChange>
        </w:trPr>
        <w:tc>
          <w:tcPr>
            <w:tcW w:w="8472" w:type="dxa"/>
            <w:gridSpan w:val="4"/>
            <w:tcBorders>
              <w:top w:val="nil"/>
              <w:left w:val="nil"/>
              <w:bottom w:val="nil"/>
              <w:right w:val="nil"/>
            </w:tcBorders>
            <w:shd w:val="clear" w:color="auto" w:fill="auto"/>
            <w:vAlign w:val="center"/>
            <w:tcPrChange w:id="901" w:author="科 雷" w:date="2019-05-20T16:51:00Z">
              <w:tcPr>
                <w:tcW w:w="8472" w:type="dxa"/>
                <w:gridSpan w:val="4"/>
                <w:shd w:val="clear" w:color="auto" w:fill="auto"/>
                <w:vAlign w:val="center"/>
              </w:tcPr>
            </w:tcPrChange>
          </w:tcPr>
          <w:p w14:paraId="16277ECC" w14:textId="77777777" w:rsidR="007C602A" w:rsidRDefault="007C602A" w:rsidP="009C23DD">
            <w:pPr>
              <w:ind w:firstLine="480"/>
            </w:pPr>
            <w:r>
              <w:rPr>
                <w:rFonts w:hint="eastAsia"/>
              </w:rPr>
              <w:t>基本事件流</w:t>
            </w:r>
          </w:p>
          <w:p w14:paraId="48E2F597" w14:textId="179BE7F3" w:rsidR="008D42ED" w:rsidRPr="006709AD" w:rsidRDefault="008D42ED" w:rsidP="006709AD">
            <w:pPr>
              <w:pStyle w:val="a7"/>
              <w:numPr>
                <w:ilvl w:val="0"/>
                <w:numId w:val="30"/>
              </w:numPr>
              <w:adjustRightInd/>
              <w:spacing w:line="240" w:lineRule="auto"/>
              <w:ind w:firstLineChars="0"/>
              <w:textAlignment w:val="auto"/>
            </w:pPr>
            <w:r w:rsidRPr="006709AD">
              <w:rPr>
                <w:rFonts w:hint="eastAsia"/>
              </w:rPr>
              <w:t>在展示用户收藏的信息界面上</w:t>
            </w:r>
          </w:p>
          <w:p w14:paraId="0EF12395" w14:textId="53C1E363" w:rsidR="007C602A" w:rsidRPr="006709AD" w:rsidRDefault="008D42ED" w:rsidP="006709AD">
            <w:pPr>
              <w:pStyle w:val="a7"/>
              <w:numPr>
                <w:ilvl w:val="0"/>
                <w:numId w:val="30"/>
              </w:numPr>
              <w:adjustRightInd/>
              <w:spacing w:line="240" w:lineRule="auto"/>
              <w:ind w:firstLineChars="0"/>
              <w:textAlignment w:val="auto"/>
            </w:pPr>
            <w:r w:rsidRPr="006709AD">
              <w:rPr>
                <w:rFonts w:hint="eastAsia"/>
              </w:rPr>
              <w:t>点击取消收藏即可删除收藏信息</w:t>
            </w:r>
          </w:p>
        </w:tc>
      </w:tr>
      <w:tr w:rsidR="007C602A" w:rsidRPr="00BA4572" w14:paraId="62EE745E" w14:textId="77777777" w:rsidTr="00BE6799">
        <w:trPr>
          <w:trHeight w:val="666"/>
          <w:jc w:val="center"/>
          <w:trPrChange w:id="902" w:author="科 雷" w:date="2019-05-20T16:51:00Z">
            <w:trPr>
              <w:trHeight w:val="666"/>
              <w:jc w:val="center"/>
            </w:trPr>
          </w:trPrChange>
        </w:trPr>
        <w:tc>
          <w:tcPr>
            <w:tcW w:w="8472" w:type="dxa"/>
            <w:gridSpan w:val="4"/>
            <w:tcBorders>
              <w:top w:val="nil"/>
              <w:left w:val="nil"/>
              <w:bottom w:val="nil"/>
              <w:right w:val="nil"/>
            </w:tcBorders>
            <w:shd w:val="clear" w:color="auto" w:fill="auto"/>
            <w:vAlign w:val="center"/>
            <w:tcPrChange w:id="903" w:author="科 雷" w:date="2019-05-20T16:51:00Z">
              <w:tcPr>
                <w:tcW w:w="8472" w:type="dxa"/>
                <w:gridSpan w:val="4"/>
                <w:shd w:val="clear" w:color="auto" w:fill="auto"/>
                <w:vAlign w:val="center"/>
              </w:tcPr>
            </w:tcPrChange>
          </w:tcPr>
          <w:p w14:paraId="0B4678A3" w14:textId="77777777" w:rsidR="007C602A" w:rsidRDefault="007C602A" w:rsidP="009C23DD">
            <w:pPr>
              <w:ind w:firstLine="480"/>
            </w:pPr>
            <w:r>
              <w:rPr>
                <w:rFonts w:hint="eastAsia"/>
              </w:rPr>
              <w:t>可选事件流</w:t>
            </w:r>
          </w:p>
          <w:p w14:paraId="298EB625" w14:textId="45028083" w:rsidR="007C602A" w:rsidRPr="002B05E4" w:rsidRDefault="00A46BFD" w:rsidP="00A46BFD">
            <w:pPr>
              <w:pStyle w:val="a7"/>
              <w:ind w:left="960" w:firstLineChars="0" w:firstLine="0"/>
            </w:pPr>
            <w:r>
              <w:rPr>
                <w:rFonts w:hint="eastAsia"/>
              </w:rPr>
              <w:t>无</w:t>
            </w:r>
          </w:p>
        </w:tc>
      </w:tr>
      <w:tr w:rsidR="007C602A" w14:paraId="1F6BB3CF" w14:textId="77777777" w:rsidTr="0020016F">
        <w:trPr>
          <w:trHeight w:val="377"/>
          <w:jc w:val="center"/>
          <w:trPrChange w:id="904"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05" w:author="科 雷" w:date="2019-05-20T21:33:00Z">
              <w:tcPr>
                <w:tcW w:w="1242" w:type="dxa"/>
                <w:shd w:val="clear" w:color="auto" w:fill="F2F2F2" w:themeFill="background1" w:themeFillShade="F2"/>
                <w:vAlign w:val="center"/>
              </w:tcPr>
            </w:tcPrChange>
          </w:tcPr>
          <w:p w14:paraId="70F32C90" w14:textId="77777777" w:rsidR="007C602A" w:rsidRDefault="007C602A">
            <w:pPr>
              <w:ind w:firstLineChars="0" w:firstLine="0"/>
              <w:pPrChange w:id="906" w:author="科 雷" w:date="2019-05-20T16:46:00Z">
                <w:pPr>
                  <w:ind w:firstLine="480"/>
                  <w:jc w:val="center"/>
                </w:pPr>
              </w:pPrChange>
            </w:pPr>
            <w:r>
              <w:rPr>
                <w:rFonts w:hint="eastAsia"/>
              </w:rPr>
              <w:t>特殊需求</w:t>
            </w:r>
          </w:p>
        </w:tc>
        <w:tc>
          <w:tcPr>
            <w:tcW w:w="7230" w:type="dxa"/>
            <w:gridSpan w:val="3"/>
            <w:tcBorders>
              <w:top w:val="nil"/>
              <w:left w:val="nil"/>
              <w:bottom w:val="nil"/>
              <w:right w:val="nil"/>
            </w:tcBorders>
            <w:vAlign w:val="center"/>
            <w:tcPrChange w:id="907" w:author="科 雷" w:date="2019-05-20T21:33:00Z">
              <w:tcPr>
                <w:tcW w:w="7230" w:type="dxa"/>
                <w:gridSpan w:val="3"/>
                <w:vAlign w:val="center"/>
              </w:tcPr>
            </w:tcPrChange>
          </w:tcPr>
          <w:p w14:paraId="3C01782A" w14:textId="77777777" w:rsidR="007C602A" w:rsidRDefault="007C602A" w:rsidP="009C23DD">
            <w:pPr>
              <w:ind w:firstLine="480"/>
            </w:pPr>
            <w:r>
              <w:rPr>
                <w:rFonts w:hint="eastAsia"/>
              </w:rPr>
              <w:t>无</w:t>
            </w:r>
          </w:p>
        </w:tc>
      </w:tr>
      <w:tr w:rsidR="007C602A" w14:paraId="0DA79BF3" w14:textId="77777777" w:rsidTr="0020016F">
        <w:trPr>
          <w:trHeight w:val="375"/>
          <w:jc w:val="center"/>
          <w:trPrChange w:id="908" w:author="科 雷" w:date="2019-05-20T21:33:00Z">
            <w:trPr>
              <w:trHeight w:val="375"/>
              <w:jc w:val="center"/>
            </w:trPr>
          </w:trPrChange>
        </w:trPr>
        <w:tc>
          <w:tcPr>
            <w:tcW w:w="1242" w:type="dxa"/>
            <w:tcBorders>
              <w:top w:val="nil"/>
              <w:left w:val="nil"/>
              <w:bottom w:val="single" w:sz="4" w:space="0" w:color="auto"/>
              <w:right w:val="nil"/>
            </w:tcBorders>
            <w:shd w:val="clear" w:color="auto" w:fill="auto"/>
            <w:vAlign w:val="center"/>
            <w:tcPrChange w:id="909" w:author="科 雷" w:date="2019-05-20T21:33:00Z">
              <w:tcPr>
                <w:tcW w:w="1242" w:type="dxa"/>
                <w:shd w:val="clear" w:color="auto" w:fill="F2F2F2" w:themeFill="background1" w:themeFillShade="F2"/>
                <w:vAlign w:val="center"/>
              </w:tcPr>
            </w:tcPrChange>
          </w:tcPr>
          <w:p w14:paraId="01DDC9CB" w14:textId="77777777" w:rsidR="007C602A" w:rsidRDefault="007C602A">
            <w:pPr>
              <w:ind w:firstLineChars="0" w:firstLine="0"/>
              <w:pPrChange w:id="910" w:author="科 雷" w:date="2019-05-20T16:46:00Z">
                <w:pPr>
                  <w:ind w:firstLine="480"/>
                  <w:jc w:val="center"/>
                </w:pPr>
              </w:pPrChange>
            </w:pPr>
            <w:r>
              <w:rPr>
                <w:rFonts w:hint="eastAsia"/>
              </w:rPr>
              <w:t>扩展点</w:t>
            </w:r>
          </w:p>
        </w:tc>
        <w:tc>
          <w:tcPr>
            <w:tcW w:w="7230" w:type="dxa"/>
            <w:gridSpan w:val="3"/>
            <w:tcBorders>
              <w:top w:val="nil"/>
              <w:left w:val="nil"/>
              <w:bottom w:val="single" w:sz="4" w:space="0" w:color="auto"/>
              <w:right w:val="nil"/>
            </w:tcBorders>
            <w:vAlign w:val="center"/>
            <w:tcPrChange w:id="911" w:author="科 雷" w:date="2019-05-20T21:33:00Z">
              <w:tcPr>
                <w:tcW w:w="7230" w:type="dxa"/>
                <w:gridSpan w:val="3"/>
                <w:vAlign w:val="center"/>
              </w:tcPr>
            </w:tcPrChange>
          </w:tcPr>
          <w:p w14:paraId="34933010" w14:textId="77777777" w:rsidR="007C602A" w:rsidRDefault="007C602A" w:rsidP="009C23DD">
            <w:pPr>
              <w:ind w:firstLine="480"/>
            </w:pPr>
            <w:r>
              <w:rPr>
                <w:rFonts w:hint="eastAsia"/>
              </w:rPr>
              <w:t>无</w:t>
            </w:r>
          </w:p>
        </w:tc>
      </w:tr>
    </w:tbl>
    <w:p w14:paraId="32DC79E7" w14:textId="607146F3" w:rsidR="002C16B5" w:rsidRDefault="002C16B5" w:rsidP="002C16B5">
      <w:pPr>
        <w:ind w:firstLine="480"/>
      </w:pPr>
      <w:r>
        <w:rPr>
          <w:rFonts w:hint="eastAsia"/>
        </w:rPr>
        <w:t>评论题目用例描述如表</w:t>
      </w:r>
      <w:r>
        <w:t>3</w:t>
      </w:r>
      <w:r>
        <w:rPr>
          <w:rFonts w:hint="eastAsia"/>
        </w:rPr>
        <w:t>-</w:t>
      </w:r>
      <w:r w:rsidR="009009D5">
        <w:rPr>
          <w:rFonts w:hint="eastAsia"/>
        </w:rPr>
        <w:t>17</w:t>
      </w:r>
      <w:ins w:id="912" w:author="科 雷" w:date="2019-05-20T16:54:00Z">
        <w:r w:rsidR="00BD6E45">
          <w:rPr>
            <w:rFonts w:hint="eastAsia"/>
          </w:rPr>
          <w:t>：</w:t>
        </w:r>
      </w:ins>
    </w:p>
    <w:p w14:paraId="4F3D6317" w14:textId="7D3ABA6F" w:rsidR="002C16B5" w:rsidRPr="00EE32D2" w:rsidRDefault="002C16B5" w:rsidP="00EE32D2">
      <w:pPr>
        <w:ind w:firstLine="420"/>
        <w:jc w:val="center"/>
        <w:rPr>
          <w:sz w:val="21"/>
          <w:szCs w:val="21"/>
        </w:rPr>
      </w:pPr>
      <w:r w:rsidRPr="00EE32D2">
        <w:rPr>
          <w:rFonts w:hint="eastAsia"/>
          <w:sz w:val="21"/>
          <w:szCs w:val="21"/>
        </w:rPr>
        <w:t>表3</w:t>
      </w:r>
      <w:r w:rsidR="00697642" w:rsidRPr="00EE32D2">
        <w:rPr>
          <w:rFonts w:hint="eastAsia"/>
          <w:sz w:val="21"/>
          <w:szCs w:val="21"/>
        </w:rPr>
        <w:t>-</w:t>
      </w:r>
      <w:r w:rsidR="009009D5" w:rsidRPr="00EE32D2">
        <w:rPr>
          <w:sz w:val="21"/>
          <w:szCs w:val="21"/>
        </w:rPr>
        <w:t>17</w:t>
      </w:r>
      <w:r w:rsidR="00384E30" w:rsidRPr="00EE32D2">
        <w:rPr>
          <w:rFonts w:hint="eastAsia"/>
          <w:sz w:val="21"/>
          <w:szCs w:val="21"/>
        </w:rPr>
        <w:t>评论题目</w:t>
      </w:r>
    </w:p>
    <w:tbl>
      <w:tblPr>
        <w:tblStyle w:val="ae"/>
        <w:tblW w:w="0" w:type="auto"/>
        <w:jc w:val="center"/>
        <w:tblLook w:val="04A0" w:firstRow="1" w:lastRow="0" w:firstColumn="1" w:lastColumn="0" w:noHBand="0" w:noVBand="1"/>
        <w:tblPrChange w:id="913" w:author="科 雷" w:date="2019-05-20T21:33:00Z">
          <w:tblPr>
            <w:tblStyle w:val="ae"/>
            <w:tblW w:w="0" w:type="auto"/>
            <w:jc w:val="center"/>
            <w:tblLook w:val="04A0" w:firstRow="1" w:lastRow="0" w:firstColumn="1" w:lastColumn="0" w:noHBand="0" w:noVBand="1"/>
          </w:tblPr>
        </w:tblPrChange>
      </w:tblPr>
      <w:tblGrid>
        <w:gridCol w:w="1242"/>
        <w:gridCol w:w="2831"/>
        <w:gridCol w:w="1280"/>
        <w:gridCol w:w="3119"/>
        <w:tblGridChange w:id="914">
          <w:tblGrid>
            <w:gridCol w:w="1242"/>
            <w:gridCol w:w="2831"/>
            <w:gridCol w:w="1280"/>
            <w:gridCol w:w="3119"/>
          </w:tblGrid>
        </w:tblGridChange>
      </w:tblGrid>
      <w:tr w:rsidR="002C16B5" w:rsidRPr="00DA70D4" w14:paraId="092431F8" w14:textId="77777777" w:rsidTr="0020016F">
        <w:trPr>
          <w:trHeight w:val="377"/>
          <w:jc w:val="center"/>
          <w:trPrChange w:id="915" w:author="科 雷" w:date="2019-05-20T21:33:00Z">
            <w:trPr>
              <w:trHeight w:val="377"/>
              <w:jc w:val="center"/>
            </w:trPr>
          </w:trPrChange>
        </w:trPr>
        <w:tc>
          <w:tcPr>
            <w:tcW w:w="1242" w:type="dxa"/>
            <w:tcBorders>
              <w:top w:val="single" w:sz="4" w:space="0" w:color="auto"/>
              <w:left w:val="nil"/>
              <w:bottom w:val="single" w:sz="4" w:space="0" w:color="auto"/>
              <w:right w:val="nil"/>
            </w:tcBorders>
            <w:shd w:val="clear" w:color="auto" w:fill="auto"/>
            <w:vAlign w:val="center"/>
            <w:tcPrChange w:id="916" w:author="科 雷" w:date="2019-05-20T21:33:00Z">
              <w:tcPr>
                <w:tcW w:w="1242" w:type="dxa"/>
                <w:shd w:val="clear" w:color="auto" w:fill="F2F2F2" w:themeFill="background1" w:themeFillShade="F2"/>
                <w:vAlign w:val="center"/>
              </w:tcPr>
            </w:tcPrChange>
          </w:tcPr>
          <w:p w14:paraId="010F50D6" w14:textId="77777777" w:rsidR="002C16B5" w:rsidRDefault="002C16B5">
            <w:pPr>
              <w:ind w:firstLineChars="0" w:firstLine="0"/>
              <w:pPrChange w:id="917" w:author="科 雷" w:date="2019-05-20T16:46:00Z">
                <w:pPr>
                  <w:ind w:firstLine="480"/>
                  <w:jc w:val="center"/>
                </w:pPr>
              </w:pPrChange>
            </w:pPr>
            <w:r>
              <w:rPr>
                <w:rFonts w:hint="eastAsia"/>
              </w:rPr>
              <w:t>用例编号</w:t>
            </w:r>
          </w:p>
        </w:tc>
        <w:tc>
          <w:tcPr>
            <w:tcW w:w="2831" w:type="dxa"/>
            <w:tcBorders>
              <w:top w:val="single" w:sz="4" w:space="0" w:color="auto"/>
              <w:left w:val="nil"/>
              <w:bottom w:val="single" w:sz="4" w:space="0" w:color="auto"/>
              <w:right w:val="nil"/>
            </w:tcBorders>
            <w:shd w:val="clear" w:color="auto" w:fill="auto"/>
            <w:vAlign w:val="center"/>
            <w:tcPrChange w:id="918" w:author="科 雷" w:date="2019-05-20T21:33:00Z">
              <w:tcPr>
                <w:tcW w:w="2831" w:type="dxa"/>
                <w:vAlign w:val="center"/>
              </w:tcPr>
            </w:tcPrChange>
          </w:tcPr>
          <w:p w14:paraId="439CCF4C" w14:textId="20541ADC" w:rsidR="002C16B5" w:rsidRDefault="002C16B5" w:rsidP="009C23DD">
            <w:pPr>
              <w:ind w:firstLine="480"/>
            </w:pPr>
            <w:r>
              <w:t>00</w:t>
            </w:r>
            <w:r w:rsidR="00697642">
              <w:t>9</w:t>
            </w:r>
          </w:p>
        </w:tc>
        <w:tc>
          <w:tcPr>
            <w:tcW w:w="1280" w:type="dxa"/>
            <w:tcBorders>
              <w:top w:val="single" w:sz="4" w:space="0" w:color="auto"/>
              <w:left w:val="nil"/>
              <w:bottom w:val="single" w:sz="4" w:space="0" w:color="auto"/>
              <w:right w:val="nil"/>
            </w:tcBorders>
            <w:shd w:val="clear" w:color="auto" w:fill="auto"/>
            <w:vAlign w:val="center"/>
            <w:tcPrChange w:id="919" w:author="科 雷" w:date="2019-05-20T21:33:00Z">
              <w:tcPr>
                <w:tcW w:w="1280" w:type="dxa"/>
                <w:shd w:val="clear" w:color="auto" w:fill="F2F2F2" w:themeFill="background1" w:themeFillShade="F2"/>
                <w:vAlign w:val="center"/>
              </w:tcPr>
            </w:tcPrChange>
          </w:tcPr>
          <w:p w14:paraId="71C9813B" w14:textId="77777777" w:rsidR="002C16B5" w:rsidRDefault="002C16B5">
            <w:pPr>
              <w:ind w:firstLineChars="0" w:firstLine="0"/>
              <w:pPrChange w:id="920" w:author="科 雷" w:date="2019-05-20T16:46:00Z">
                <w:pPr>
                  <w:ind w:firstLine="480"/>
                </w:pPr>
              </w:pPrChange>
            </w:pPr>
            <w:r>
              <w:rPr>
                <w:rFonts w:hint="eastAsia"/>
              </w:rPr>
              <w:t>用例名称</w:t>
            </w:r>
          </w:p>
        </w:tc>
        <w:tc>
          <w:tcPr>
            <w:tcW w:w="3119" w:type="dxa"/>
            <w:tcBorders>
              <w:top w:val="single" w:sz="4" w:space="0" w:color="auto"/>
              <w:left w:val="nil"/>
              <w:bottom w:val="single" w:sz="4" w:space="0" w:color="auto"/>
              <w:right w:val="nil"/>
            </w:tcBorders>
            <w:shd w:val="clear" w:color="auto" w:fill="auto"/>
            <w:vAlign w:val="center"/>
            <w:tcPrChange w:id="921" w:author="科 雷" w:date="2019-05-20T21:33:00Z">
              <w:tcPr>
                <w:tcW w:w="3119" w:type="dxa"/>
                <w:vAlign w:val="center"/>
              </w:tcPr>
            </w:tcPrChange>
          </w:tcPr>
          <w:p w14:paraId="5A6FABF1" w14:textId="65BE1D41" w:rsidR="002C16B5" w:rsidRPr="004F28EA" w:rsidRDefault="00384E30" w:rsidP="009C23DD">
            <w:pPr>
              <w:ind w:firstLine="480"/>
              <w:jc w:val="left"/>
            </w:pPr>
            <w:r>
              <w:rPr>
                <w:rFonts w:hint="eastAsia"/>
              </w:rPr>
              <w:t>评论题目</w:t>
            </w:r>
          </w:p>
        </w:tc>
      </w:tr>
      <w:tr w:rsidR="002C16B5" w14:paraId="032E4D28" w14:textId="77777777" w:rsidTr="0020016F">
        <w:trPr>
          <w:trHeight w:val="377"/>
          <w:jc w:val="center"/>
          <w:trPrChange w:id="922" w:author="科 雷" w:date="2019-05-20T21:33:00Z">
            <w:trPr>
              <w:trHeight w:val="377"/>
              <w:jc w:val="center"/>
            </w:trPr>
          </w:trPrChange>
        </w:trPr>
        <w:tc>
          <w:tcPr>
            <w:tcW w:w="1242" w:type="dxa"/>
            <w:tcBorders>
              <w:top w:val="single" w:sz="4" w:space="0" w:color="auto"/>
              <w:left w:val="nil"/>
              <w:bottom w:val="nil"/>
              <w:right w:val="nil"/>
            </w:tcBorders>
            <w:shd w:val="clear" w:color="auto" w:fill="auto"/>
            <w:vAlign w:val="center"/>
            <w:tcPrChange w:id="923" w:author="科 雷" w:date="2019-05-20T21:33:00Z">
              <w:tcPr>
                <w:tcW w:w="1242" w:type="dxa"/>
                <w:shd w:val="clear" w:color="auto" w:fill="F2F2F2" w:themeFill="background1" w:themeFillShade="F2"/>
                <w:vAlign w:val="center"/>
              </w:tcPr>
            </w:tcPrChange>
          </w:tcPr>
          <w:p w14:paraId="4C9D9C68" w14:textId="77777777" w:rsidR="002C16B5" w:rsidRDefault="002C16B5">
            <w:pPr>
              <w:ind w:firstLineChars="0" w:firstLine="0"/>
              <w:pPrChange w:id="924" w:author="科 雷" w:date="2019-05-20T16:46:00Z">
                <w:pPr>
                  <w:ind w:firstLine="480"/>
                  <w:jc w:val="center"/>
                </w:pPr>
              </w:pPrChange>
            </w:pPr>
            <w:r>
              <w:rPr>
                <w:rFonts w:hint="eastAsia"/>
              </w:rPr>
              <w:t>编制人</w:t>
            </w:r>
          </w:p>
        </w:tc>
        <w:tc>
          <w:tcPr>
            <w:tcW w:w="2831" w:type="dxa"/>
            <w:tcBorders>
              <w:top w:val="single" w:sz="4" w:space="0" w:color="auto"/>
              <w:left w:val="nil"/>
              <w:bottom w:val="nil"/>
              <w:right w:val="nil"/>
            </w:tcBorders>
            <w:shd w:val="clear" w:color="auto" w:fill="auto"/>
            <w:vAlign w:val="center"/>
            <w:tcPrChange w:id="925" w:author="科 雷" w:date="2019-05-20T21:33:00Z">
              <w:tcPr>
                <w:tcW w:w="2831" w:type="dxa"/>
                <w:vAlign w:val="center"/>
              </w:tcPr>
            </w:tcPrChange>
          </w:tcPr>
          <w:p w14:paraId="55862D27" w14:textId="77777777" w:rsidR="002C16B5" w:rsidRDefault="002C16B5"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926" w:author="科 雷" w:date="2019-05-20T21:33:00Z">
              <w:tcPr>
                <w:tcW w:w="1280" w:type="dxa"/>
                <w:shd w:val="clear" w:color="auto" w:fill="F2F2F2" w:themeFill="background1" w:themeFillShade="F2"/>
                <w:vAlign w:val="center"/>
              </w:tcPr>
            </w:tcPrChange>
          </w:tcPr>
          <w:p w14:paraId="177F162D" w14:textId="77777777" w:rsidR="002C16B5" w:rsidRDefault="002C16B5">
            <w:pPr>
              <w:ind w:firstLineChars="0" w:firstLine="0"/>
              <w:pPrChange w:id="927" w:author="科 雷" w:date="2019-05-20T16:46:00Z">
                <w:pPr>
                  <w:ind w:firstLine="480"/>
                  <w:jc w:val="center"/>
                </w:pPr>
              </w:pPrChange>
            </w:pPr>
            <w:r>
              <w:rPr>
                <w:rFonts w:hint="eastAsia"/>
              </w:rPr>
              <w:t>编制日期</w:t>
            </w:r>
          </w:p>
        </w:tc>
        <w:tc>
          <w:tcPr>
            <w:tcW w:w="3119" w:type="dxa"/>
            <w:tcBorders>
              <w:top w:val="single" w:sz="4" w:space="0" w:color="auto"/>
              <w:left w:val="nil"/>
              <w:bottom w:val="nil"/>
              <w:right w:val="nil"/>
            </w:tcBorders>
            <w:shd w:val="clear" w:color="auto" w:fill="auto"/>
            <w:vAlign w:val="center"/>
            <w:tcPrChange w:id="928" w:author="科 雷" w:date="2019-05-20T21:33:00Z">
              <w:tcPr>
                <w:tcW w:w="3119" w:type="dxa"/>
                <w:vAlign w:val="center"/>
              </w:tcPr>
            </w:tcPrChange>
          </w:tcPr>
          <w:p w14:paraId="01826A22" w14:textId="77777777" w:rsidR="002C16B5" w:rsidRDefault="002C16B5" w:rsidP="009C23DD">
            <w:pPr>
              <w:ind w:firstLine="480"/>
            </w:pPr>
            <w:r>
              <w:t>2019</w:t>
            </w:r>
            <w:r>
              <w:rPr>
                <w:rFonts w:hint="eastAsia"/>
              </w:rPr>
              <w:t>-</w:t>
            </w:r>
            <w:r>
              <w:t>05</w:t>
            </w:r>
            <w:r>
              <w:rPr>
                <w:rFonts w:hint="eastAsia"/>
              </w:rPr>
              <w:t>-</w:t>
            </w:r>
            <w:r>
              <w:t>06</w:t>
            </w:r>
          </w:p>
        </w:tc>
      </w:tr>
      <w:tr w:rsidR="002C16B5" w14:paraId="0CA8B411" w14:textId="77777777" w:rsidTr="0020016F">
        <w:trPr>
          <w:trHeight w:val="377"/>
          <w:jc w:val="center"/>
          <w:trPrChange w:id="929"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30" w:author="科 雷" w:date="2019-05-20T21:33:00Z">
              <w:tcPr>
                <w:tcW w:w="1242" w:type="dxa"/>
                <w:shd w:val="clear" w:color="auto" w:fill="F2F2F2" w:themeFill="background1" w:themeFillShade="F2"/>
                <w:vAlign w:val="center"/>
              </w:tcPr>
            </w:tcPrChange>
          </w:tcPr>
          <w:p w14:paraId="2252B0DB" w14:textId="77777777" w:rsidR="002C16B5" w:rsidRDefault="002C16B5">
            <w:pPr>
              <w:ind w:firstLineChars="0" w:firstLine="0"/>
              <w:pPrChange w:id="931" w:author="科 雷" w:date="2019-05-20T16:46:00Z">
                <w:pPr>
                  <w:ind w:firstLine="480"/>
                  <w:jc w:val="center"/>
                </w:pPr>
              </w:pPrChange>
            </w:pPr>
            <w:r>
              <w:rPr>
                <w:rFonts w:hint="eastAsia"/>
              </w:rPr>
              <w:t>用例描述</w:t>
            </w:r>
          </w:p>
        </w:tc>
        <w:tc>
          <w:tcPr>
            <w:tcW w:w="7230" w:type="dxa"/>
            <w:gridSpan w:val="3"/>
            <w:tcBorders>
              <w:top w:val="nil"/>
              <w:left w:val="nil"/>
              <w:bottom w:val="nil"/>
              <w:right w:val="nil"/>
            </w:tcBorders>
            <w:shd w:val="clear" w:color="auto" w:fill="auto"/>
            <w:tcPrChange w:id="932" w:author="科 雷" w:date="2019-05-20T21:33:00Z">
              <w:tcPr>
                <w:tcW w:w="7230" w:type="dxa"/>
                <w:gridSpan w:val="3"/>
              </w:tcPr>
            </w:tcPrChange>
          </w:tcPr>
          <w:p w14:paraId="59577ECF" w14:textId="0F7FC745" w:rsidR="002C16B5" w:rsidRDefault="00A22224" w:rsidP="009C23DD">
            <w:pPr>
              <w:ind w:firstLine="480"/>
            </w:pPr>
            <w:r>
              <w:rPr>
                <w:rFonts w:hint="eastAsia"/>
              </w:rPr>
              <w:t>用户查看题目详情的时候，能够对题目新增评论，输入信息后点击评论按钮即可对题目评论</w:t>
            </w:r>
          </w:p>
        </w:tc>
      </w:tr>
      <w:tr w:rsidR="002C16B5" w14:paraId="73C7E081" w14:textId="77777777" w:rsidTr="0020016F">
        <w:trPr>
          <w:trHeight w:val="377"/>
          <w:jc w:val="center"/>
          <w:trPrChange w:id="933"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34" w:author="科 雷" w:date="2019-05-20T21:33:00Z">
              <w:tcPr>
                <w:tcW w:w="1242" w:type="dxa"/>
                <w:shd w:val="clear" w:color="auto" w:fill="F2F2F2" w:themeFill="background1" w:themeFillShade="F2"/>
                <w:vAlign w:val="center"/>
              </w:tcPr>
            </w:tcPrChange>
          </w:tcPr>
          <w:p w14:paraId="3F109856" w14:textId="77777777" w:rsidR="002C16B5" w:rsidRDefault="002C16B5">
            <w:pPr>
              <w:ind w:firstLineChars="0" w:firstLine="0"/>
              <w:pPrChange w:id="935" w:author="科 雷" w:date="2019-05-20T16:46:00Z">
                <w:pPr>
                  <w:ind w:firstLine="480"/>
                  <w:jc w:val="center"/>
                </w:pPr>
              </w:pPrChange>
            </w:pPr>
            <w:r>
              <w:rPr>
                <w:rFonts w:hint="eastAsia"/>
              </w:rPr>
              <w:t>参与者</w:t>
            </w:r>
          </w:p>
        </w:tc>
        <w:tc>
          <w:tcPr>
            <w:tcW w:w="7230" w:type="dxa"/>
            <w:gridSpan w:val="3"/>
            <w:tcBorders>
              <w:top w:val="nil"/>
              <w:left w:val="nil"/>
              <w:bottom w:val="nil"/>
              <w:right w:val="nil"/>
            </w:tcBorders>
            <w:shd w:val="clear" w:color="auto" w:fill="auto"/>
            <w:vAlign w:val="center"/>
            <w:tcPrChange w:id="936" w:author="科 雷" w:date="2019-05-20T21:33:00Z">
              <w:tcPr>
                <w:tcW w:w="7230" w:type="dxa"/>
                <w:gridSpan w:val="3"/>
                <w:vAlign w:val="center"/>
              </w:tcPr>
            </w:tcPrChange>
          </w:tcPr>
          <w:p w14:paraId="7AB102DD" w14:textId="77777777" w:rsidR="002C16B5" w:rsidRDefault="002C16B5" w:rsidP="009C23DD">
            <w:pPr>
              <w:ind w:firstLine="480"/>
            </w:pPr>
            <w:r>
              <w:rPr>
                <w:rFonts w:hint="eastAsia"/>
              </w:rPr>
              <w:t>用户</w:t>
            </w:r>
          </w:p>
        </w:tc>
      </w:tr>
      <w:tr w:rsidR="002C16B5" w:rsidRPr="001B42CC" w14:paraId="42B25764" w14:textId="77777777" w:rsidTr="0020016F">
        <w:trPr>
          <w:trHeight w:val="377"/>
          <w:jc w:val="center"/>
          <w:trPrChange w:id="937"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38" w:author="科 雷" w:date="2019-05-20T21:33:00Z">
              <w:tcPr>
                <w:tcW w:w="1242" w:type="dxa"/>
                <w:shd w:val="clear" w:color="auto" w:fill="F2F2F2" w:themeFill="background1" w:themeFillShade="F2"/>
                <w:vAlign w:val="center"/>
              </w:tcPr>
            </w:tcPrChange>
          </w:tcPr>
          <w:p w14:paraId="55FC9765" w14:textId="77777777" w:rsidR="002C16B5" w:rsidRDefault="002C16B5">
            <w:pPr>
              <w:ind w:firstLineChars="0" w:firstLine="0"/>
              <w:pPrChange w:id="939" w:author="科 雷" w:date="2019-05-20T16:46:00Z">
                <w:pPr>
                  <w:ind w:firstLine="480"/>
                  <w:jc w:val="center"/>
                </w:pPr>
              </w:pPrChange>
            </w:pPr>
            <w:r w:rsidRPr="001E5709">
              <w:rPr>
                <w:rFonts w:hint="eastAsia"/>
              </w:rPr>
              <w:t>前置条件</w:t>
            </w:r>
          </w:p>
        </w:tc>
        <w:tc>
          <w:tcPr>
            <w:tcW w:w="7230" w:type="dxa"/>
            <w:gridSpan w:val="3"/>
            <w:tcBorders>
              <w:top w:val="nil"/>
              <w:left w:val="nil"/>
              <w:bottom w:val="nil"/>
              <w:right w:val="nil"/>
            </w:tcBorders>
            <w:shd w:val="clear" w:color="auto" w:fill="auto"/>
            <w:vAlign w:val="center"/>
            <w:tcPrChange w:id="940" w:author="科 雷" w:date="2019-05-20T21:33:00Z">
              <w:tcPr>
                <w:tcW w:w="7230" w:type="dxa"/>
                <w:gridSpan w:val="3"/>
                <w:vAlign w:val="center"/>
              </w:tcPr>
            </w:tcPrChange>
          </w:tcPr>
          <w:p w14:paraId="5648D222" w14:textId="77401351" w:rsidR="002C16B5" w:rsidRPr="001B42CC" w:rsidRDefault="009D37F4" w:rsidP="009C23DD">
            <w:pPr>
              <w:ind w:firstLine="480"/>
            </w:pPr>
            <w:r>
              <w:rPr>
                <w:rFonts w:hint="eastAsia"/>
              </w:rPr>
              <w:t>用户在查看题目详情页面</w:t>
            </w:r>
          </w:p>
        </w:tc>
      </w:tr>
      <w:tr w:rsidR="002C16B5" w14:paraId="78476A29" w14:textId="77777777" w:rsidTr="0020016F">
        <w:trPr>
          <w:trHeight w:val="377"/>
          <w:jc w:val="center"/>
          <w:trPrChange w:id="941"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42" w:author="科 雷" w:date="2019-05-20T21:33:00Z">
              <w:tcPr>
                <w:tcW w:w="1242" w:type="dxa"/>
                <w:shd w:val="clear" w:color="auto" w:fill="F2F2F2" w:themeFill="background1" w:themeFillShade="F2"/>
                <w:vAlign w:val="center"/>
              </w:tcPr>
            </w:tcPrChange>
          </w:tcPr>
          <w:p w14:paraId="4ECF6687" w14:textId="77777777" w:rsidR="002C16B5" w:rsidRDefault="002C16B5">
            <w:pPr>
              <w:ind w:firstLineChars="0" w:firstLine="0"/>
              <w:pPrChange w:id="943" w:author="科 雷" w:date="2019-05-20T16:46: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shd w:val="clear" w:color="auto" w:fill="auto"/>
            <w:vAlign w:val="center"/>
            <w:tcPrChange w:id="944" w:author="科 雷" w:date="2019-05-20T21:33:00Z">
              <w:tcPr>
                <w:tcW w:w="7230" w:type="dxa"/>
                <w:gridSpan w:val="3"/>
                <w:vAlign w:val="center"/>
              </w:tcPr>
            </w:tcPrChange>
          </w:tcPr>
          <w:p w14:paraId="059D22A9" w14:textId="77777777" w:rsidR="002C16B5" w:rsidRDefault="002C16B5" w:rsidP="009C23DD">
            <w:pPr>
              <w:ind w:firstLine="480"/>
            </w:pPr>
            <w:r>
              <w:rPr>
                <w:rFonts w:hint="eastAsia"/>
              </w:rPr>
              <w:t>无</w:t>
            </w:r>
          </w:p>
        </w:tc>
      </w:tr>
      <w:tr w:rsidR="002C16B5" w14:paraId="5809F0D7" w14:textId="77777777" w:rsidTr="0020016F">
        <w:trPr>
          <w:trHeight w:val="50"/>
          <w:jc w:val="center"/>
          <w:trPrChange w:id="945" w:author="科 雷" w:date="2019-05-20T21:33:00Z">
            <w:trPr>
              <w:trHeight w:val="50"/>
              <w:jc w:val="center"/>
            </w:trPr>
          </w:trPrChange>
        </w:trPr>
        <w:tc>
          <w:tcPr>
            <w:tcW w:w="1242" w:type="dxa"/>
            <w:tcBorders>
              <w:top w:val="nil"/>
              <w:left w:val="nil"/>
              <w:bottom w:val="nil"/>
              <w:right w:val="nil"/>
            </w:tcBorders>
            <w:shd w:val="clear" w:color="auto" w:fill="auto"/>
            <w:vAlign w:val="center"/>
            <w:tcPrChange w:id="946" w:author="科 雷" w:date="2019-05-20T21:33:00Z">
              <w:tcPr>
                <w:tcW w:w="1242" w:type="dxa"/>
                <w:shd w:val="clear" w:color="auto" w:fill="F2F2F2" w:themeFill="background1" w:themeFillShade="F2"/>
                <w:vAlign w:val="center"/>
              </w:tcPr>
            </w:tcPrChange>
          </w:tcPr>
          <w:p w14:paraId="66C08CA5" w14:textId="77777777" w:rsidR="002C16B5" w:rsidRDefault="002C16B5">
            <w:pPr>
              <w:ind w:firstLineChars="0" w:firstLine="0"/>
              <w:pPrChange w:id="947" w:author="科 雷" w:date="2019-05-20T16:46:00Z">
                <w:pPr>
                  <w:ind w:firstLine="480"/>
                  <w:jc w:val="center"/>
                </w:pPr>
              </w:pPrChange>
            </w:pPr>
            <w:r>
              <w:rPr>
                <w:rFonts w:hint="eastAsia"/>
              </w:rPr>
              <w:t>优先级别</w:t>
            </w:r>
          </w:p>
        </w:tc>
        <w:tc>
          <w:tcPr>
            <w:tcW w:w="7230" w:type="dxa"/>
            <w:gridSpan w:val="3"/>
            <w:tcBorders>
              <w:top w:val="nil"/>
              <w:left w:val="nil"/>
              <w:bottom w:val="nil"/>
              <w:right w:val="nil"/>
            </w:tcBorders>
            <w:shd w:val="clear" w:color="auto" w:fill="auto"/>
            <w:vAlign w:val="center"/>
            <w:tcPrChange w:id="948" w:author="科 雷" w:date="2019-05-20T21:33:00Z">
              <w:tcPr>
                <w:tcW w:w="7230" w:type="dxa"/>
                <w:gridSpan w:val="3"/>
                <w:vAlign w:val="center"/>
              </w:tcPr>
            </w:tcPrChange>
          </w:tcPr>
          <w:p w14:paraId="03E0898F" w14:textId="659A0953" w:rsidR="002C16B5" w:rsidRDefault="00DC5F76" w:rsidP="009C23DD">
            <w:pPr>
              <w:ind w:firstLine="480"/>
            </w:pPr>
            <w:r>
              <w:rPr>
                <w:rFonts w:hint="eastAsia"/>
              </w:rPr>
              <w:t>高</w:t>
            </w:r>
          </w:p>
        </w:tc>
      </w:tr>
      <w:tr w:rsidR="002C16B5" w:rsidRPr="00015163" w14:paraId="519438FA" w14:textId="77777777" w:rsidTr="00BE6799">
        <w:trPr>
          <w:trHeight w:val="377"/>
          <w:jc w:val="center"/>
          <w:trPrChange w:id="949" w:author="科 雷" w:date="2019-05-20T16:50:00Z">
            <w:trPr>
              <w:trHeight w:val="377"/>
              <w:jc w:val="center"/>
            </w:trPr>
          </w:trPrChange>
        </w:trPr>
        <w:tc>
          <w:tcPr>
            <w:tcW w:w="8472" w:type="dxa"/>
            <w:gridSpan w:val="4"/>
            <w:tcBorders>
              <w:top w:val="nil"/>
              <w:left w:val="nil"/>
              <w:bottom w:val="nil"/>
              <w:right w:val="nil"/>
            </w:tcBorders>
            <w:shd w:val="clear" w:color="auto" w:fill="auto"/>
            <w:vAlign w:val="center"/>
            <w:tcPrChange w:id="950" w:author="科 雷" w:date="2019-05-20T16:50:00Z">
              <w:tcPr>
                <w:tcW w:w="8472" w:type="dxa"/>
                <w:gridSpan w:val="4"/>
                <w:shd w:val="clear" w:color="auto" w:fill="auto"/>
                <w:vAlign w:val="center"/>
              </w:tcPr>
            </w:tcPrChange>
          </w:tcPr>
          <w:p w14:paraId="1069434C" w14:textId="77777777" w:rsidR="002C16B5" w:rsidRDefault="002C16B5" w:rsidP="009C23DD">
            <w:pPr>
              <w:ind w:firstLine="480"/>
            </w:pPr>
            <w:r>
              <w:rPr>
                <w:rFonts w:hint="eastAsia"/>
              </w:rPr>
              <w:t>基本事件流</w:t>
            </w:r>
          </w:p>
          <w:p w14:paraId="0791106F" w14:textId="077FC741" w:rsidR="00CA4152" w:rsidRPr="006709AD" w:rsidRDefault="00CA4152" w:rsidP="006709AD">
            <w:pPr>
              <w:pStyle w:val="a7"/>
              <w:numPr>
                <w:ilvl w:val="0"/>
                <w:numId w:val="31"/>
              </w:numPr>
              <w:adjustRightInd/>
              <w:spacing w:line="240" w:lineRule="auto"/>
              <w:ind w:firstLineChars="0"/>
              <w:textAlignment w:val="auto"/>
            </w:pPr>
            <w:r w:rsidRPr="006709AD">
              <w:rPr>
                <w:rFonts w:hint="eastAsia"/>
              </w:rPr>
              <w:t>评论框默认显示，用户在输入框中输入自己的评论信息时，点击评论时，即发送请求，添加评论信息</w:t>
            </w:r>
          </w:p>
          <w:p w14:paraId="1CAA6FEB" w14:textId="4E567242" w:rsidR="002C16B5" w:rsidRPr="006709AD" w:rsidRDefault="00CA4152" w:rsidP="006709AD">
            <w:pPr>
              <w:pStyle w:val="a7"/>
              <w:numPr>
                <w:ilvl w:val="0"/>
                <w:numId w:val="31"/>
              </w:numPr>
              <w:adjustRightInd/>
              <w:spacing w:line="240" w:lineRule="auto"/>
              <w:ind w:firstLineChars="0"/>
              <w:textAlignment w:val="auto"/>
            </w:pPr>
            <w:r w:rsidRPr="006709AD">
              <w:rPr>
                <w:rFonts w:hint="eastAsia"/>
              </w:rPr>
              <w:t>评论完毕之后显示自己的</w:t>
            </w:r>
            <w:r w:rsidR="006748BE" w:rsidRPr="006709AD">
              <w:rPr>
                <w:rFonts w:hint="eastAsia"/>
              </w:rPr>
              <w:t>评论</w:t>
            </w:r>
            <w:r w:rsidRPr="006709AD">
              <w:rPr>
                <w:rFonts w:hint="eastAsia"/>
              </w:rPr>
              <w:t>信息，并且自己仅仅能够删除，不能回复</w:t>
            </w:r>
          </w:p>
        </w:tc>
      </w:tr>
      <w:tr w:rsidR="002C16B5" w:rsidRPr="00BA4572" w14:paraId="0DDE9BA9" w14:textId="77777777" w:rsidTr="00BE6799">
        <w:trPr>
          <w:trHeight w:val="666"/>
          <w:jc w:val="center"/>
          <w:trPrChange w:id="951" w:author="科 雷" w:date="2019-05-20T16:50:00Z">
            <w:trPr>
              <w:trHeight w:val="666"/>
              <w:jc w:val="center"/>
            </w:trPr>
          </w:trPrChange>
        </w:trPr>
        <w:tc>
          <w:tcPr>
            <w:tcW w:w="8472" w:type="dxa"/>
            <w:gridSpan w:val="4"/>
            <w:tcBorders>
              <w:top w:val="nil"/>
              <w:left w:val="nil"/>
              <w:bottom w:val="nil"/>
              <w:right w:val="nil"/>
            </w:tcBorders>
            <w:shd w:val="clear" w:color="auto" w:fill="auto"/>
            <w:vAlign w:val="center"/>
            <w:tcPrChange w:id="952" w:author="科 雷" w:date="2019-05-20T16:50:00Z">
              <w:tcPr>
                <w:tcW w:w="8472" w:type="dxa"/>
                <w:gridSpan w:val="4"/>
                <w:shd w:val="clear" w:color="auto" w:fill="auto"/>
                <w:vAlign w:val="center"/>
              </w:tcPr>
            </w:tcPrChange>
          </w:tcPr>
          <w:p w14:paraId="3E5AA7E9" w14:textId="77777777" w:rsidR="002C16B5" w:rsidRDefault="002C16B5" w:rsidP="009C23DD">
            <w:pPr>
              <w:ind w:firstLine="480"/>
            </w:pPr>
            <w:r>
              <w:rPr>
                <w:rFonts w:hint="eastAsia"/>
              </w:rPr>
              <w:t>可选事件流</w:t>
            </w:r>
          </w:p>
          <w:p w14:paraId="36E86E5C" w14:textId="77777777" w:rsidR="002C16B5" w:rsidRPr="002B05E4" w:rsidRDefault="002C16B5" w:rsidP="009C23DD">
            <w:pPr>
              <w:pStyle w:val="a7"/>
              <w:ind w:left="960" w:firstLineChars="0" w:firstLine="0"/>
            </w:pPr>
            <w:r>
              <w:rPr>
                <w:rFonts w:hint="eastAsia"/>
              </w:rPr>
              <w:t>无</w:t>
            </w:r>
          </w:p>
        </w:tc>
      </w:tr>
      <w:tr w:rsidR="002C16B5" w14:paraId="63059865" w14:textId="77777777" w:rsidTr="0020016F">
        <w:trPr>
          <w:trHeight w:val="377"/>
          <w:jc w:val="center"/>
          <w:trPrChange w:id="953"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54" w:author="科 雷" w:date="2019-05-20T21:33:00Z">
              <w:tcPr>
                <w:tcW w:w="1242" w:type="dxa"/>
                <w:shd w:val="clear" w:color="auto" w:fill="F2F2F2" w:themeFill="background1" w:themeFillShade="F2"/>
                <w:vAlign w:val="center"/>
              </w:tcPr>
            </w:tcPrChange>
          </w:tcPr>
          <w:p w14:paraId="30066CE0" w14:textId="77777777" w:rsidR="002C16B5" w:rsidRDefault="002C16B5">
            <w:pPr>
              <w:ind w:firstLineChars="0" w:firstLine="0"/>
              <w:pPrChange w:id="955" w:author="科 雷" w:date="2019-05-20T16:46:00Z">
                <w:pPr>
                  <w:ind w:firstLine="480"/>
                  <w:jc w:val="center"/>
                </w:pPr>
              </w:pPrChange>
            </w:pPr>
            <w:r>
              <w:rPr>
                <w:rFonts w:hint="eastAsia"/>
              </w:rPr>
              <w:t>特殊需求</w:t>
            </w:r>
          </w:p>
        </w:tc>
        <w:tc>
          <w:tcPr>
            <w:tcW w:w="7230" w:type="dxa"/>
            <w:gridSpan w:val="3"/>
            <w:tcBorders>
              <w:top w:val="nil"/>
              <w:left w:val="nil"/>
              <w:bottom w:val="nil"/>
              <w:right w:val="nil"/>
            </w:tcBorders>
            <w:shd w:val="clear" w:color="auto" w:fill="auto"/>
            <w:vAlign w:val="center"/>
            <w:tcPrChange w:id="956" w:author="科 雷" w:date="2019-05-20T21:33:00Z">
              <w:tcPr>
                <w:tcW w:w="7230" w:type="dxa"/>
                <w:gridSpan w:val="3"/>
                <w:vAlign w:val="center"/>
              </w:tcPr>
            </w:tcPrChange>
          </w:tcPr>
          <w:p w14:paraId="018B95FC" w14:textId="77777777" w:rsidR="002C16B5" w:rsidRDefault="002C16B5" w:rsidP="009C23DD">
            <w:pPr>
              <w:ind w:firstLine="480"/>
            </w:pPr>
            <w:r>
              <w:rPr>
                <w:rFonts w:hint="eastAsia"/>
              </w:rPr>
              <w:t>无</w:t>
            </w:r>
          </w:p>
        </w:tc>
      </w:tr>
      <w:tr w:rsidR="002C16B5" w14:paraId="4B3540F2" w14:textId="77777777" w:rsidTr="0020016F">
        <w:trPr>
          <w:trHeight w:val="375"/>
          <w:jc w:val="center"/>
          <w:trPrChange w:id="957" w:author="科 雷" w:date="2019-05-20T21:33:00Z">
            <w:trPr>
              <w:trHeight w:val="375"/>
              <w:jc w:val="center"/>
            </w:trPr>
          </w:trPrChange>
        </w:trPr>
        <w:tc>
          <w:tcPr>
            <w:tcW w:w="1242" w:type="dxa"/>
            <w:tcBorders>
              <w:top w:val="nil"/>
              <w:left w:val="nil"/>
              <w:bottom w:val="single" w:sz="4" w:space="0" w:color="auto"/>
              <w:right w:val="nil"/>
            </w:tcBorders>
            <w:shd w:val="clear" w:color="auto" w:fill="auto"/>
            <w:vAlign w:val="center"/>
            <w:tcPrChange w:id="958" w:author="科 雷" w:date="2019-05-20T21:33:00Z">
              <w:tcPr>
                <w:tcW w:w="1242" w:type="dxa"/>
                <w:shd w:val="clear" w:color="auto" w:fill="F2F2F2" w:themeFill="background1" w:themeFillShade="F2"/>
                <w:vAlign w:val="center"/>
              </w:tcPr>
            </w:tcPrChange>
          </w:tcPr>
          <w:p w14:paraId="68B44F34" w14:textId="77777777" w:rsidR="002C16B5" w:rsidRDefault="002C16B5">
            <w:pPr>
              <w:ind w:firstLineChars="0" w:firstLine="0"/>
              <w:pPrChange w:id="959" w:author="科 雷" w:date="2019-05-20T16:46:00Z">
                <w:pPr>
                  <w:ind w:firstLine="480"/>
                  <w:jc w:val="center"/>
                </w:pPr>
              </w:pPrChange>
            </w:pPr>
            <w:r>
              <w:rPr>
                <w:rFonts w:hint="eastAsia"/>
              </w:rPr>
              <w:t>扩展点</w:t>
            </w:r>
          </w:p>
        </w:tc>
        <w:tc>
          <w:tcPr>
            <w:tcW w:w="7230" w:type="dxa"/>
            <w:gridSpan w:val="3"/>
            <w:tcBorders>
              <w:top w:val="nil"/>
              <w:left w:val="nil"/>
              <w:bottom w:val="single" w:sz="4" w:space="0" w:color="auto"/>
              <w:right w:val="nil"/>
            </w:tcBorders>
            <w:shd w:val="clear" w:color="auto" w:fill="auto"/>
            <w:vAlign w:val="center"/>
            <w:tcPrChange w:id="960" w:author="科 雷" w:date="2019-05-20T21:33:00Z">
              <w:tcPr>
                <w:tcW w:w="7230" w:type="dxa"/>
                <w:gridSpan w:val="3"/>
                <w:vAlign w:val="center"/>
              </w:tcPr>
            </w:tcPrChange>
          </w:tcPr>
          <w:p w14:paraId="684F7480" w14:textId="77777777" w:rsidR="002C16B5" w:rsidRDefault="002C16B5" w:rsidP="009C23DD">
            <w:pPr>
              <w:ind w:firstLine="480"/>
            </w:pPr>
            <w:r>
              <w:rPr>
                <w:rFonts w:hint="eastAsia"/>
              </w:rPr>
              <w:t>无</w:t>
            </w:r>
          </w:p>
        </w:tc>
      </w:tr>
    </w:tbl>
    <w:p w14:paraId="206B8CF3" w14:textId="62472550" w:rsidR="00A17A38" w:rsidRDefault="00AF0AB5" w:rsidP="00A17A38">
      <w:pPr>
        <w:ind w:firstLine="480"/>
      </w:pPr>
      <w:r>
        <w:rPr>
          <w:rFonts w:hint="eastAsia"/>
        </w:rPr>
        <w:t>删除评论</w:t>
      </w:r>
      <w:r w:rsidR="00A17A38">
        <w:rPr>
          <w:rFonts w:hint="eastAsia"/>
        </w:rPr>
        <w:t>用例描述如表</w:t>
      </w:r>
      <w:r w:rsidR="00A17A38">
        <w:t>3</w:t>
      </w:r>
      <w:r w:rsidR="00A17A38">
        <w:rPr>
          <w:rFonts w:hint="eastAsia"/>
        </w:rPr>
        <w:t>-</w:t>
      </w:r>
      <w:r w:rsidR="00A17A38">
        <w:t>1</w:t>
      </w:r>
      <w:r w:rsidR="009009D5">
        <w:rPr>
          <w:rFonts w:hint="eastAsia"/>
        </w:rPr>
        <w:t>8</w:t>
      </w:r>
      <w:ins w:id="961" w:author="科 雷" w:date="2019-05-20T16:54:00Z">
        <w:r w:rsidR="00BD6E45">
          <w:rPr>
            <w:rFonts w:hint="eastAsia"/>
          </w:rPr>
          <w:t>：</w:t>
        </w:r>
      </w:ins>
    </w:p>
    <w:p w14:paraId="590B0657" w14:textId="26B93416" w:rsidR="00A17A38" w:rsidRPr="00EE32D2" w:rsidRDefault="00A17A38" w:rsidP="00EE32D2">
      <w:pPr>
        <w:ind w:firstLine="420"/>
        <w:jc w:val="center"/>
        <w:rPr>
          <w:sz w:val="21"/>
          <w:szCs w:val="21"/>
        </w:rPr>
      </w:pPr>
      <w:r w:rsidRPr="00EE32D2">
        <w:rPr>
          <w:rFonts w:hint="eastAsia"/>
          <w:sz w:val="21"/>
          <w:szCs w:val="21"/>
        </w:rPr>
        <w:t>表3-</w:t>
      </w:r>
      <w:r w:rsidRPr="00EE32D2">
        <w:rPr>
          <w:sz w:val="21"/>
          <w:szCs w:val="21"/>
        </w:rPr>
        <w:t>1</w:t>
      </w:r>
      <w:r w:rsidR="009009D5" w:rsidRPr="00EE32D2">
        <w:rPr>
          <w:rFonts w:hint="eastAsia"/>
          <w:sz w:val="21"/>
          <w:szCs w:val="21"/>
        </w:rPr>
        <w:t>8</w:t>
      </w:r>
      <w:r w:rsidR="00565A9A" w:rsidRPr="00EE32D2">
        <w:rPr>
          <w:rFonts w:hint="eastAsia"/>
          <w:sz w:val="21"/>
          <w:szCs w:val="21"/>
        </w:rPr>
        <w:t>删除评论</w:t>
      </w:r>
    </w:p>
    <w:tbl>
      <w:tblPr>
        <w:tblStyle w:val="ae"/>
        <w:tblW w:w="0" w:type="auto"/>
        <w:jc w:val="center"/>
        <w:tblLook w:val="04A0" w:firstRow="1" w:lastRow="0" w:firstColumn="1" w:lastColumn="0" w:noHBand="0" w:noVBand="1"/>
        <w:tblPrChange w:id="962" w:author="科 雷" w:date="2019-05-20T21:33:00Z">
          <w:tblPr>
            <w:tblStyle w:val="ae"/>
            <w:tblW w:w="0" w:type="auto"/>
            <w:jc w:val="center"/>
            <w:tblLook w:val="04A0" w:firstRow="1" w:lastRow="0" w:firstColumn="1" w:lastColumn="0" w:noHBand="0" w:noVBand="1"/>
          </w:tblPr>
        </w:tblPrChange>
      </w:tblPr>
      <w:tblGrid>
        <w:gridCol w:w="1242"/>
        <w:gridCol w:w="2831"/>
        <w:gridCol w:w="1280"/>
        <w:gridCol w:w="3119"/>
        <w:tblGridChange w:id="963">
          <w:tblGrid>
            <w:gridCol w:w="1242"/>
            <w:gridCol w:w="2831"/>
            <w:gridCol w:w="1280"/>
            <w:gridCol w:w="3119"/>
          </w:tblGrid>
        </w:tblGridChange>
      </w:tblGrid>
      <w:tr w:rsidR="00A17A38" w:rsidRPr="00DA70D4" w14:paraId="2138D0F7" w14:textId="77777777" w:rsidTr="0020016F">
        <w:trPr>
          <w:trHeight w:val="377"/>
          <w:jc w:val="center"/>
          <w:trPrChange w:id="964" w:author="科 雷" w:date="2019-05-20T21:33:00Z">
            <w:trPr>
              <w:trHeight w:val="377"/>
              <w:jc w:val="center"/>
            </w:trPr>
          </w:trPrChange>
        </w:trPr>
        <w:tc>
          <w:tcPr>
            <w:tcW w:w="1242" w:type="dxa"/>
            <w:tcBorders>
              <w:left w:val="nil"/>
              <w:bottom w:val="single" w:sz="4" w:space="0" w:color="auto"/>
              <w:right w:val="nil"/>
            </w:tcBorders>
            <w:shd w:val="clear" w:color="auto" w:fill="auto"/>
            <w:vAlign w:val="center"/>
            <w:tcPrChange w:id="965" w:author="科 雷" w:date="2019-05-20T21:33:00Z">
              <w:tcPr>
                <w:tcW w:w="1242" w:type="dxa"/>
                <w:shd w:val="clear" w:color="auto" w:fill="F2F2F2" w:themeFill="background1" w:themeFillShade="F2"/>
                <w:vAlign w:val="center"/>
              </w:tcPr>
            </w:tcPrChange>
          </w:tcPr>
          <w:p w14:paraId="16FF1D10" w14:textId="77777777" w:rsidR="00A17A38" w:rsidRDefault="00A17A38">
            <w:pPr>
              <w:ind w:firstLineChars="0" w:firstLine="0"/>
              <w:pPrChange w:id="966" w:author="科 雷" w:date="2019-05-20T16:46:00Z">
                <w:pPr>
                  <w:ind w:firstLine="480"/>
                  <w:jc w:val="center"/>
                </w:pPr>
              </w:pPrChange>
            </w:pPr>
            <w:r>
              <w:rPr>
                <w:rFonts w:hint="eastAsia"/>
              </w:rPr>
              <w:t>用例编号</w:t>
            </w:r>
          </w:p>
        </w:tc>
        <w:tc>
          <w:tcPr>
            <w:tcW w:w="2831" w:type="dxa"/>
            <w:tcBorders>
              <w:left w:val="nil"/>
              <w:bottom w:val="single" w:sz="4" w:space="0" w:color="auto"/>
              <w:right w:val="nil"/>
            </w:tcBorders>
            <w:shd w:val="clear" w:color="auto" w:fill="auto"/>
            <w:vAlign w:val="center"/>
            <w:tcPrChange w:id="967" w:author="科 雷" w:date="2019-05-20T21:33:00Z">
              <w:tcPr>
                <w:tcW w:w="2831" w:type="dxa"/>
                <w:vAlign w:val="center"/>
              </w:tcPr>
            </w:tcPrChange>
          </w:tcPr>
          <w:p w14:paraId="540AA00A" w14:textId="5DC15DD8" w:rsidR="00A17A38" w:rsidRDefault="00A17A38" w:rsidP="009C23DD">
            <w:pPr>
              <w:ind w:firstLine="480"/>
            </w:pPr>
            <w:r>
              <w:t>00</w:t>
            </w:r>
            <w:r w:rsidR="00AF0AB5">
              <w:t>10</w:t>
            </w:r>
          </w:p>
        </w:tc>
        <w:tc>
          <w:tcPr>
            <w:tcW w:w="1280" w:type="dxa"/>
            <w:tcBorders>
              <w:left w:val="nil"/>
              <w:bottom w:val="single" w:sz="4" w:space="0" w:color="auto"/>
              <w:right w:val="nil"/>
            </w:tcBorders>
            <w:shd w:val="clear" w:color="auto" w:fill="auto"/>
            <w:vAlign w:val="center"/>
            <w:tcPrChange w:id="968" w:author="科 雷" w:date="2019-05-20T21:33:00Z">
              <w:tcPr>
                <w:tcW w:w="1280" w:type="dxa"/>
                <w:shd w:val="clear" w:color="auto" w:fill="F2F2F2" w:themeFill="background1" w:themeFillShade="F2"/>
                <w:vAlign w:val="center"/>
              </w:tcPr>
            </w:tcPrChange>
          </w:tcPr>
          <w:p w14:paraId="36AA866F" w14:textId="77777777" w:rsidR="00A17A38" w:rsidRDefault="00A17A38">
            <w:pPr>
              <w:ind w:firstLineChars="0" w:firstLine="0"/>
              <w:pPrChange w:id="969" w:author="科 雷" w:date="2019-05-20T16:46:00Z">
                <w:pPr>
                  <w:ind w:firstLine="480"/>
                </w:pPr>
              </w:pPrChange>
            </w:pPr>
            <w:r>
              <w:rPr>
                <w:rFonts w:hint="eastAsia"/>
              </w:rPr>
              <w:t>用例名称</w:t>
            </w:r>
          </w:p>
        </w:tc>
        <w:tc>
          <w:tcPr>
            <w:tcW w:w="3119" w:type="dxa"/>
            <w:tcBorders>
              <w:left w:val="nil"/>
              <w:bottom w:val="single" w:sz="4" w:space="0" w:color="auto"/>
              <w:right w:val="nil"/>
            </w:tcBorders>
            <w:shd w:val="clear" w:color="auto" w:fill="auto"/>
            <w:vAlign w:val="center"/>
            <w:tcPrChange w:id="970" w:author="科 雷" w:date="2019-05-20T21:33:00Z">
              <w:tcPr>
                <w:tcW w:w="3119" w:type="dxa"/>
                <w:vAlign w:val="center"/>
              </w:tcPr>
            </w:tcPrChange>
          </w:tcPr>
          <w:p w14:paraId="46F43241" w14:textId="6CBF20EF" w:rsidR="00A17A38" w:rsidRPr="004F28EA" w:rsidRDefault="00565A9A" w:rsidP="009C23DD">
            <w:pPr>
              <w:ind w:firstLine="480"/>
              <w:jc w:val="left"/>
            </w:pPr>
            <w:r>
              <w:rPr>
                <w:rFonts w:hint="eastAsia"/>
              </w:rPr>
              <w:t>删除评论</w:t>
            </w:r>
          </w:p>
        </w:tc>
      </w:tr>
      <w:tr w:rsidR="00A17A38" w14:paraId="48805707" w14:textId="77777777" w:rsidTr="0020016F">
        <w:trPr>
          <w:trHeight w:val="377"/>
          <w:jc w:val="center"/>
          <w:trPrChange w:id="971" w:author="科 雷" w:date="2019-05-20T21:33:00Z">
            <w:trPr>
              <w:trHeight w:val="377"/>
              <w:jc w:val="center"/>
            </w:trPr>
          </w:trPrChange>
        </w:trPr>
        <w:tc>
          <w:tcPr>
            <w:tcW w:w="1242" w:type="dxa"/>
            <w:tcBorders>
              <w:top w:val="single" w:sz="4" w:space="0" w:color="auto"/>
              <w:left w:val="nil"/>
              <w:bottom w:val="nil"/>
              <w:right w:val="nil"/>
            </w:tcBorders>
            <w:shd w:val="clear" w:color="auto" w:fill="auto"/>
            <w:vAlign w:val="center"/>
            <w:tcPrChange w:id="972" w:author="科 雷" w:date="2019-05-20T21:33:00Z">
              <w:tcPr>
                <w:tcW w:w="1242" w:type="dxa"/>
                <w:shd w:val="clear" w:color="auto" w:fill="F2F2F2" w:themeFill="background1" w:themeFillShade="F2"/>
                <w:vAlign w:val="center"/>
              </w:tcPr>
            </w:tcPrChange>
          </w:tcPr>
          <w:p w14:paraId="1BB5560B" w14:textId="77777777" w:rsidR="00A17A38" w:rsidRDefault="00A17A38">
            <w:pPr>
              <w:ind w:firstLineChars="0" w:firstLine="0"/>
              <w:pPrChange w:id="973" w:author="科 雷" w:date="2019-05-20T16:46:00Z">
                <w:pPr>
                  <w:ind w:firstLine="480"/>
                  <w:jc w:val="center"/>
                </w:pPr>
              </w:pPrChange>
            </w:pPr>
            <w:r>
              <w:rPr>
                <w:rFonts w:hint="eastAsia"/>
              </w:rPr>
              <w:t>编制人</w:t>
            </w:r>
          </w:p>
        </w:tc>
        <w:tc>
          <w:tcPr>
            <w:tcW w:w="2831" w:type="dxa"/>
            <w:tcBorders>
              <w:top w:val="single" w:sz="4" w:space="0" w:color="auto"/>
              <w:left w:val="nil"/>
              <w:bottom w:val="nil"/>
              <w:right w:val="nil"/>
            </w:tcBorders>
            <w:shd w:val="clear" w:color="auto" w:fill="auto"/>
            <w:vAlign w:val="center"/>
            <w:tcPrChange w:id="974" w:author="科 雷" w:date="2019-05-20T21:33:00Z">
              <w:tcPr>
                <w:tcW w:w="2831" w:type="dxa"/>
                <w:vAlign w:val="center"/>
              </w:tcPr>
            </w:tcPrChange>
          </w:tcPr>
          <w:p w14:paraId="16B2B452" w14:textId="77777777" w:rsidR="00A17A38" w:rsidRDefault="00A17A38"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975" w:author="科 雷" w:date="2019-05-20T21:33:00Z">
              <w:tcPr>
                <w:tcW w:w="1280" w:type="dxa"/>
                <w:shd w:val="clear" w:color="auto" w:fill="F2F2F2" w:themeFill="background1" w:themeFillShade="F2"/>
                <w:vAlign w:val="center"/>
              </w:tcPr>
            </w:tcPrChange>
          </w:tcPr>
          <w:p w14:paraId="60BC7CD6" w14:textId="77777777" w:rsidR="00A17A38" w:rsidRDefault="00A17A38">
            <w:pPr>
              <w:ind w:firstLineChars="0" w:firstLine="0"/>
              <w:pPrChange w:id="976" w:author="科 雷" w:date="2019-05-20T16:46:00Z">
                <w:pPr>
                  <w:ind w:firstLine="480"/>
                  <w:jc w:val="center"/>
                </w:pPr>
              </w:pPrChange>
            </w:pPr>
            <w:r>
              <w:rPr>
                <w:rFonts w:hint="eastAsia"/>
              </w:rPr>
              <w:t>编制日期</w:t>
            </w:r>
          </w:p>
        </w:tc>
        <w:tc>
          <w:tcPr>
            <w:tcW w:w="3119" w:type="dxa"/>
            <w:tcBorders>
              <w:top w:val="single" w:sz="4" w:space="0" w:color="auto"/>
              <w:left w:val="nil"/>
              <w:bottom w:val="nil"/>
              <w:right w:val="nil"/>
            </w:tcBorders>
            <w:shd w:val="clear" w:color="auto" w:fill="auto"/>
            <w:vAlign w:val="center"/>
            <w:tcPrChange w:id="977" w:author="科 雷" w:date="2019-05-20T21:33:00Z">
              <w:tcPr>
                <w:tcW w:w="3119" w:type="dxa"/>
                <w:vAlign w:val="center"/>
              </w:tcPr>
            </w:tcPrChange>
          </w:tcPr>
          <w:p w14:paraId="3A0E0FC9" w14:textId="77777777" w:rsidR="00A17A38" w:rsidRDefault="00A17A38" w:rsidP="009C23DD">
            <w:pPr>
              <w:ind w:firstLine="480"/>
            </w:pPr>
            <w:r>
              <w:t>2019</w:t>
            </w:r>
            <w:r>
              <w:rPr>
                <w:rFonts w:hint="eastAsia"/>
              </w:rPr>
              <w:t>-</w:t>
            </w:r>
            <w:r>
              <w:t>05</w:t>
            </w:r>
            <w:r>
              <w:rPr>
                <w:rFonts w:hint="eastAsia"/>
              </w:rPr>
              <w:t>-</w:t>
            </w:r>
            <w:r>
              <w:t>06</w:t>
            </w:r>
          </w:p>
        </w:tc>
      </w:tr>
      <w:tr w:rsidR="00A17A38" w14:paraId="36681E9B" w14:textId="77777777" w:rsidTr="0020016F">
        <w:trPr>
          <w:trHeight w:val="377"/>
          <w:jc w:val="center"/>
          <w:trPrChange w:id="978"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79" w:author="科 雷" w:date="2019-05-20T21:33:00Z">
              <w:tcPr>
                <w:tcW w:w="1242" w:type="dxa"/>
                <w:shd w:val="clear" w:color="auto" w:fill="F2F2F2" w:themeFill="background1" w:themeFillShade="F2"/>
                <w:vAlign w:val="center"/>
              </w:tcPr>
            </w:tcPrChange>
          </w:tcPr>
          <w:p w14:paraId="7E978C8B" w14:textId="77777777" w:rsidR="00A17A38" w:rsidRDefault="00A17A38">
            <w:pPr>
              <w:ind w:firstLineChars="0" w:firstLine="0"/>
              <w:pPrChange w:id="980" w:author="科 雷" w:date="2019-05-20T16:46:00Z">
                <w:pPr>
                  <w:ind w:firstLine="480"/>
                  <w:jc w:val="center"/>
                </w:pPr>
              </w:pPrChange>
            </w:pPr>
            <w:r>
              <w:rPr>
                <w:rFonts w:hint="eastAsia"/>
              </w:rPr>
              <w:t>用例描述</w:t>
            </w:r>
          </w:p>
        </w:tc>
        <w:tc>
          <w:tcPr>
            <w:tcW w:w="7230" w:type="dxa"/>
            <w:gridSpan w:val="3"/>
            <w:tcBorders>
              <w:top w:val="nil"/>
              <w:left w:val="nil"/>
              <w:bottom w:val="nil"/>
              <w:right w:val="nil"/>
            </w:tcBorders>
            <w:shd w:val="clear" w:color="auto" w:fill="auto"/>
            <w:tcPrChange w:id="981" w:author="科 雷" w:date="2019-05-20T21:33:00Z">
              <w:tcPr>
                <w:tcW w:w="7230" w:type="dxa"/>
                <w:gridSpan w:val="3"/>
              </w:tcPr>
            </w:tcPrChange>
          </w:tcPr>
          <w:p w14:paraId="16F7AB02" w14:textId="60718DDC" w:rsidR="00A17A38" w:rsidRDefault="00E53F4C" w:rsidP="009C23DD">
            <w:pPr>
              <w:ind w:firstLine="480"/>
            </w:pPr>
            <w:r>
              <w:rPr>
                <w:rFonts w:hint="eastAsia"/>
              </w:rPr>
              <w:t>自己的评论能够删除，并且连带删除评论之下的所有回复</w:t>
            </w:r>
          </w:p>
        </w:tc>
      </w:tr>
      <w:tr w:rsidR="00A17A38" w14:paraId="4C0FF5FE" w14:textId="77777777" w:rsidTr="0020016F">
        <w:trPr>
          <w:trHeight w:val="377"/>
          <w:jc w:val="center"/>
          <w:trPrChange w:id="982"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83" w:author="科 雷" w:date="2019-05-20T21:33:00Z">
              <w:tcPr>
                <w:tcW w:w="1242" w:type="dxa"/>
                <w:shd w:val="clear" w:color="auto" w:fill="F2F2F2" w:themeFill="background1" w:themeFillShade="F2"/>
                <w:vAlign w:val="center"/>
              </w:tcPr>
            </w:tcPrChange>
          </w:tcPr>
          <w:p w14:paraId="536AE099" w14:textId="77777777" w:rsidR="00A17A38" w:rsidRDefault="00A17A38">
            <w:pPr>
              <w:ind w:firstLineChars="0" w:firstLine="0"/>
              <w:pPrChange w:id="984" w:author="科 雷" w:date="2019-05-20T16:46:00Z">
                <w:pPr>
                  <w:ind w:firstLine="480"/>
                  <w:jc w:val="center"/>
                </w:pPr>
              </w:pPrChange>
            </w:pPr>
            <w:r>
              <w:rPr>
                <w:rFonts w:hint="eastAsia"/>
              </w:rPr>
              <w:t>参与者</w:t>
            </w:r>
          </w:p>
        </w:tc>
        <w:tc>
          <w:tcPr>
            <w:tcW w:w="7230" w:type="dxa"/>
            <w:gridSpan w:val="3"/>
            <w:tcBorders>
              <w:top w:val="nil"/>
              <w:left w:val="nil"/>
              <w:bottom w:val="nil"/>
              <w:right w:val="nil"/>
            </w:tcBorders>
            <w:shd w:val="clear" w:color="auto" w:fill="auto"/>
            <w:vAlign w:val="center"/>
            <w:tcPrChange w:id="985" w:author="科 雷" w:date="2019-05-20T21:33:00Z">
              <w:tcPr>
                <w:tcW w:w="7230" w:type="dxa"/>
                <w:gridSpan w:val="3"/>
                <w:vAlign w:val="center"/>
              </w:tcPr>
            </w:tcPrChange>
          </w:tcPr>
          <w:p w14:paraId="46372194" w14:textId="77777777" w:rsidR="00A17A38" w:rsidRDefault="00A17A38" w:rsidP="009C23DD">
            <w:pPr>
              <w:ind w:firstLine="480"/>
            </w:pPr>
            <w:r>
              <w:rPr>
                <w:rFonts w:hint="eastAsia"/>
              </w:rPr>
              <w:t>用户</w:t>
            </w:r>
          </w:p>
        </w:tc>
      </w:tr>
      <w:tr w:rsidR="00A17A38" w:rsidRPr="001B42CC" w14:paraId="62B65316" w14:textId="77777777" w:rsidTr="0020016F">
        <w:trPr>
          <w:trHeight w:val="377"/>
          <w:jc w:val="center"/>
          <w:trPrChange w:id="986"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87" w:author="科 雷" w:date="2019-05-20T21:33:00Z">
              <w:tcPr>
                <w:tcW w:w="1242" w:type="dxa"/>
                <w:shd w:val="clear" w:color="auto" w:fill="F2F2F2" w:themeFill="background1" w:themeFillShade="F2"/>
                <w:vAlign w:val="center"/>
              </w:tcPr>
            </w:tcPrChange>
          </w:tcPr>
          <w:p w14:paraId="1B5CF934" w14:textId="77777777" w:rsidR="00A17A38" w:rsidRDefault="00A17A38">
            <w:pPr>
              <w:ind w:firstLineChars="0" w:firstLine="0"/>
              <w:pPrChange w:id="988" w:author="科 雷" w:date="2019-05-20T16:46:00Z">
                <w:pPr>
                  <w:ind w:firstLine="480"/>
                  <w:jc w:val="center"/>
                </w:pPr>
              </w:pPrChange>
            </w:pPr>
            <w:r w:rsidRPr="001E5709">
              <w:rPr>
                <w:rFonts w:hint="eastAsia"/>
              </w:rPr>
              <w:t>前置条件</w:t>
            </w:r>
          </w:p>
        </w:tc>
        <w:tc>
          <w:tcPr>
            <w:tcW w:w="7230" w:type="dxa"/>
            <w:gridSpan w:val="3"/>
            <w:tcBorders>
              <w:top w:val="nil"/>
              <w:left w:val="nil"/>
              <w:bottom w:val="nil"/>
              <w:right w:val="nil"/>
            </w:tcBorders>
            <w:shd w:val="clear" w:color="auto" w:fill="auto"/>
            <w:vAlign w:val="center"/>
            <w:tcPrChange w:id="989" w:author="科 雷" w:date="2019-05-20T21:33:00Z">
              <w:tcPr>
                <w:tcW w:w="7230" w:type="dxa"/>
                <w:gridSpan w:val="3"/>
                <w:vAlign w:val="center"/>
              </w:tcPr>
            </w:tcPrChange>
          </w:tcPr>
          <w:p w14:paraId="58D0F0E4" w14:textId="1A2B24BA" w:rsidR="00A17A38" w:rsidRPr="001B42CC" w:rsidRDefault="00A17A38" w:rsidP="009C23DD">
            <w:pPr>
              <w:ind w:firstLine="480"/>
            </w:pPr>
            <w:r>
              <w:rPr>
                <w:rFonts w:hint="eastAsia"/>
              </w:rPr>
              <w:t>用户在查看题目详情页面</w:t>
            </w:r>
            <w:r w:rsidR="00C524A5">
              <w:rPr>
                <w:rFonts w:hint="eastAsia"/>
              </w:rPr>
              <w:t>，并且仅仅能够删除自己的评论</w:t>
            </w:r>
          </w:p>
        </w:tc>
      </w:tr>
      <w:tr w:rsidR="00A17A38" w14:paraId="44DA0D43" w14:textId="77777777" w:rsidTr="0020016F">
        <w:trPr>
          <w:trHeight w:val="377"/>
          <w:jc w:val="center"/>
          <w:trPrChange w:id="990"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991" w:author="科 雷" w:date="2019-05-20T21:33:00Z">
              <w:tcPr>
                <w:tcW w:w="1242" w:type="dxa"/>
                <w:shd w:val="clear" w:color="auto" w:fill="F2F2F2" w:themeFill="background1" w:themeFillShade="F2"/>
                <w:vAlign w:val="center"/>
              </w:tcPr>
            </w:tcPrChange>
          </w:tcPr>
          <w:p w14:paraId="079E614A" w14:textId="77777777" w:rsidR="00A17A38" w:rsidRDefault="00A17A38">
            <w:pPr>
              <w:ind w:firstLineChars="0" w:firstLine="0"/>
              <w:pPrChange w:id="992" w:author="科 雷" w:date="2019-05-20T16:46: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shd w:val="clear" w:color="auto" w:fill="auto"/>
            <w:vAlign w:val="center"/>
            <w:tcPrChange w:id="993" w:author="科 雷" w:date="2019-05-20T21:33:00Z">
              <w:tcPr>
                <w:tcW w:w="7230" w:type="dxa"/>
                <w:gridSpan w:val="3"/>
                <w:vAlign w:val="center"/>
              </w:tcPr>
            </w:tcPrChange>
          </w:tcPr>
          <w:p w14:paraId="620715BE" w14:textId="77777777" w:rsidR="00A17A38" w:rsidRDefault="00A17A38" w:rsidP="009C23DD">
            <w:pPr>
              <w:ind w:firstLine="480"/>
            </w:pPr>
            <w:r>
              <w:rPr>
                <w:rFonts w:hint="eastAsia"/>
              </w:rPr>
              <w:t>无</w:t>
            </w:r>
          </w:p>
        </w:tc>
      </w:tr>
      <w:tr w:rsidR="00A17A38" w14:paraId="2E28DBA8" w14:textId="77777777" w:rsidTr="0020016F">
        <w:trPr>
          <w:trHeight w:val="50"/>
          <w:jc w:val="center"/>
          <w:trPrChange w:id="994" w:author="科 雷" w:date="2019-05-20T21:33:00Z">
            <w:trPr>
              <w:trHeight w:val="50"/>
              <w:jc w:val="center"/>
            </w:trPr>
          </w:trPrChange>
        </w:trPr>
        <w:tc>
          <w:tcPr>
            <w:tcW w:w="1242" w:type="dxa"/>
            <w:tcBorders>
              <w:top w:val="nil"/>
              <w:left w:val="nil"/>
              <w:bottom w:val="nil"/>
              <w:right w:val="nil"/>
            </w:tcBorders>
            <w:shd w:val="clear" w:color="auto" w:fill="auto"/>
            <w:vAlign w:val="center"/>
            <w:tcPrChange w:id="995" w:author="科 雷" w:date="2019-05-20T21:33:00Z">
              <w:tcPr>
                <w:tcW w:w="1242" w:type="dxa"/>
                <w:shd w:val="clear" w:color="auto" w:fill="F2F2F2" w:themeFill="background1" w:themeFillShade="F2"/>
                <w:vAlign w:val="center"/>
              </w:tcPr>
            </w:tcPrChange>
          </w:tcPr>
          <w:p w14:paraId="7C3BAB1D" w14:textId="77777777" w:rsidR="00A17A38" w:rsidRDefault="00A17A38">
            <w:pPr>
              <w:ind w:firstLineChars="0" w:firstLine="0"/>
              <w:pPrChange w:id="996" w:author="科 雷" w:date="2019-05-20T16:46:00Z">
                <w:pPr>
                  <w:ind w:firstLine="480"/>
                  <w:jc w:val="center"/>
                </w:pPr>
              </w:pPrChange>
            </w:pPr>
            <w:r>
              <w:rPr>
                <w:rFonts w:hint="eastAsia"/>
              </w:rPr>
              <w:t>优先级别</w:t>
            </w:r>
          </w:p>
        </w:tc>
        <w:tc>
          <w:tcPr>
            <w:tcW w:w="7230" w:type="dxa"/>
            <w:gridSpan w:val="3"/>
            <w:tcBorders>
              <w:top w:val="nil"/>
              <w:left w:val="nil"/>
              <w:bottom w:val="nil"/>
              <w:right w:val="nil"/>
            </w:tcBorders>
            <w:shd w:val="clear" w:color="auto" w:fill="auto"/>
            <w:vAlign w:val="center"/>
            <w:tcPrChange w:id="997" w:author="科 雷" w:date="2019-05-20T21:33:00Z">
              <w:tcPr>
                <w:tcW w:w="7230" w:type="dxa"/>
                <w:gridSpan w:val="3"/>
                <w:vAlign w:val="center"/>
              </w:tcPr>
            </w:tcPrChange>
          </w:tcPr>
          <w:p w14:paraId="18206755" w14:textId="77777777" w:rsidR="00A17A38" w:rsidRDefault="00A17A38" w:rsidP="009C23DD">
            <w:pPr>
              <w:ind w:firstLine="480"/>
            </w:pPr>
            <w:r>
              <w:rPr>
                <w:rFonts w:hint="eastAsia"/>
              </w:rPr>
              <w:t>高</w:t>
            </w:r>
          </w:p>
        </w:tc>
      </w:tr>
      <w:tr w:rsidR="00A17A38" w:rsidRPr="00015163" w14:paraId="7B573E56" w14:textId="77777777" w:rsidTr="00BE6799">
        <w:trPr>
          <w:trHeight w:val="377"/>
          <w:jc w:val="center"/>
          <w:trPrChange w:id="998" w:author="科 雷" w:date="2019-05-20T16:50:00Z">
            <w:trPr>
              <w:trHeight w:val="377"/>
              <w:jc w:val="center"/>
            </w:trPr>
          </w:trPrChange>
        </w:trPr>
        <w:tc>
          <w:tcPr>
            <w:tcW w:w="8472" w:type="dxa"/>
            <w:gridSpan w:val="4"/>
            <w:tcBorders>
              <w:top w:val="nil"/>
              <w:left w:val="nil"/>
              <w:bottom w:val="nil"/>
              <w:right w:val="nil"/>
            </w:tcBorders>
            <w:shd w:val="clear" w:color="auto" w:fill="auto"/>
            <w:vAlign w:val="center"/>
            <w:tcPrChange w:id="999" w:author="科 雷" w:date="2019-05-20T16:50:00Z">
              <w:tcPr>
                <w:tcW w:w="8472" w:type="dxa"/>
                <w:gridSpan w:val="4"/>
                <w:shd w:val="clear" w:color="auto" w:fill="auto"/>
                <w:vAlign w:val="center"/>
              </w:tcPr>
            </w:tcPrChange>
          </w:tcPr>
          <w:p w14:paraId="707F8336" w14:textId="77777777" w:rsidR="00A17A38" w:rsidRDefault="00A17A38" w:rsidP="009C23DD">
            <w:pPr>
              <w:ind w:firstLine="480"/>
            </w:pPr>
            <w:r>
              <w:rPr>
                <w:rFonts w:hint="eastAsia"/>
              </w:rPr>
              <w:t>基本事件流</w:t>
            </w:r>
          </w:p>
          <w:p w14:paraId="458ADD43" w14:textId="4F3F3971" w:rsidR="00A17A38" w:rsidRPr="008909CA" w:rsidRDefault="00F142E6" w:rsidP="008909CA">
            <w:pPr>
              <w:pStyle w:val="a7"/>
              <w:numPr>
                <w:ilvl w:val="0"/>
                <w:numId w:val="44"/>
              </w:numPr>
              <w:adjustRightInd/>
              <w:spacing w:line="240" w:lineRule="auto"/>
              <w:ind w:firstLineChars="0"/>
              <w:textAlignment w:val="auto"/>
            </w:pPr>
            <w:r w:rsidRPr="008909CA">
              <w:rPr>
                <w:rFonts w:hint="eastAsia"/>
              </w:rPr>
              <w:lastRenderedPageBreak/>
              <w:t>评论完之后可以选择删除评论</w:t>
            </w:r>
          </w:p>
        </w:tc>
      </w:tr>
      <w:tr w:rsidR="00A17A38" w:rsidRPr="00BA4572" w14:paraId="325DABCE" w14:textId="77777777" w:rsidTr="00BE6799">
        <w:trPr>
          <w:trHeight w:val="666"/>
          <w:jc w:val="center"/>
          <w:trPrChange w:id="1000" w:author="科 雷" w:date="2019-05-20T16:50:00Z">
            <w:trPr>
              <w:trHeight w:val="666"/>
              <w:jc w:val="center"/>
            </w:trPr>
          </w:trPrChange>
        </w:trPr>
        <w:tc>
          <w:tcPr>
            <w:tcW w:w="8472" w:type="dxa"/>
            <w:gridSpan w:val="4"/>
            <w:tcBorders>
              <w:top w:val="nil"/>
              <w:left w:val="nil"/>
              <w:bottom w:val="nil"/>
              <w:right w:val="nil"/>
            </w:tcBorders>
            <w:shd w:val="clear" w:color="auto" w:fill="auto"/>
            <w:vAlign w:val="center"/>
            <w:tcPrChange w:id="1001" w:author="科 雷" w:date="2019-05-20T16:50:00Z">
              <w:tcPr>
                <w:tcW w:w="8472" w:type="dxa"/>
                <w:gridSpan w:val="4"/>
                <w:shd w:val="clear" w:color="auto" w:fill="auto"/>
                <w:vAlign w:val="center"/>
              </w:tcPr>
            </w:tcPrChange>
          </w:tcPr>
          <w:p w14:paraId="5CFF51C4" w14:textId="77777777" w:rsidR="00A17A38" w:rsidRDefault="00A17A38" w:rsidP="009C23DD">
            <w:pPr>
              <w:ind w:firstLine="480"/>
            </w:pPr>
            <w:r>
              <w:rPr>
                <w:rFonts w:hint="eastAsia"/>
              </w:rPr>
              <w:lastRenderedPageBreak/>
              <w:t>可选事件流</w:t>
            </w:r>
          </w:p>
          <w:p w14:paraId="49F0B507" w14:textId="77777777" w:rsidR="00A17A38" w:rsidRPr="002B05E4" w:rsidRDefault="00A17A38" w:rsidP="009C23DD">
            <w:pPr>
              <w:pStyle w:val="a7"/>
              <w:ind w:left="960" w:firstLineChars="0" w:firstLine="0"/>
            </w:pPr>
            <w:r>
              <w:rPr>
                <w:rFonts w:hint="eastAsia"/>
              </w:rPr>
              <w:t>无</w:t>
            </w:r>
          </w:p>
        </w:tc>
      </w:tr>
      <w:tr w:rsidR="00A17A38" w14:paraId="4D228C7A" w14:textId="77777777" w:rsidTr="0020016F">
        <w:trPr>
          <w:trHeight w:val="377"/>
          <w:jc w:val="center"/>
          <w:trPrChange w:id="1002"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03" w:author="科 雷" w:date="2019-05-20T21:33:00Z">
              <w:tcPr>
                <w:tcW w:w="1242" w:type="dxa"/>
                <w:shd w:val="clear" w:color="auto" w:fill="F2F2F2" w:themeFill="background1" w:themeFillShade="F2"/>
                <w:vAlign w:val="center"/>
              </w:tcPr>
            </w:tcPrChange>
          </w:tcPr>
          <w:p w14:paraId="4E94C4A5" w14:textId="77777777" w:rsidR="00A17A38" w:rsidRDefault="00A17A38">
            <w:pPr>
              <w:ind w:firstLineChars="0" w:firstLine="0"/>
              <w:pPrChange w:id="1004" w:author="科 雷" w:date="2019-05-20T16:46:00Z">
                <w:pPr>
                  <w:ind w:firstLine="480"/>
                  <w:jc w:val="center"/>
                </w:pPr>
              </w:pPrChange>
            </w:pPr>
            <w:r>
              <w:rPr>
                <w:rFonts w:hint="eastAsia"/>
              </w:rPr>
              <w:t>特殊需求</w:t>
            </w:r>
          </w:p>
        </w:tc>
        <w:tc>
          <w:tcPr>
            <w:tcW w:w="7230" w:type="dxa"/>
            <w:gridSpan w:val="3"/>
            <w:tcBorders>
              <w:top w:val="nil"/>
              <w:left w:val="nil"/>
              <w:bottom w:val="nil"/>
              <w:right w:val="nil"/>
            </w:tcBorders>
            <w:shd w:val="clear" w:color="auto" w:fill="auto"/>
            <w:vAlign w:val="center"/>
            <w:tcPrChange w:id="1005" w:author="科 雷" w:date="2019-05-20T21:33:00Z">
              <w:tcPr>
                <w:tcW w:w="7230" w:type="dxa"/>
                <w:gridSpan w:val="3"/>
                <w:vAlign w:val="center"/>
              </w:tcPr>
            </w:tcPrChange>
          </w:tcPr>
          <w:p w14:paraId="3C48BA5E" w14:textId="77777777" w:rsidR="00A17A38" w:rsidRDefault="00A17A38" w:rsidP="009C23DD">
            <w:pPr>
              <w:ind w:firstLine="480"/>
            </w:pPr>
            <w:r>
              <w:rPr>
                <w:rFonts w:hint="eastAsia"/>
              </w:rPr>
              <w:t>无</w:t>
            </w:r>
          </w:p>
        </w:tc>
      </w:tr>
      <w:tr w:rsidR="00A17A38" w14:paraId="1AAA49EE" w14:textId="77777777" w:rsidTr="0020016F">
        <w:trPr>
          <w:trHeight w:val="375"/>
          <w:jc w:val="center"/>
          <w:trPrChange w:id="1006" w:author="科 雷" w:date="2019-05-20T21:33:00Z">
            <w:trPr>
              <w:trHeight w:val="375"/>
              <w:jc w:val="center"/>
            </w:trPr>
          </w:trPrChange>
        </w:trPr>
        <w:tc>
          <w:tcPr>
            <w:tcW w:w="1242" w:type="dxa"/>
            <w:tcBorders>
              <w:top w:val="nil"/>
              <w:left w:val="nil"/>
              <w:right w:val="nil"/>
            </w:tcBorders>
            <w:shd w:val="clear" w:color="auto" w:fill="auto"/>
            <w:vAlign w:val="center"/>
            <w:tcPrChange w:id="1007" w:author="科 雷" w:date="2019-05-20T21:33:00Z">
              <w:tcPr>
                <w:tcW w:w="1242" w:type="dxa"/>
                <w:shd w:val="clear" w:color="auto" w:fill="F2F2F2" w:themeFill="background1" w:themeFillShade="F2"/>
                <w:vAlign w:val="center"/>
              </w:tcPr>
            </w:tcPrChange>
          </w:tcPr>
          <w:p w14:paraId="4174067A" w14:textId="77777777" w:rsidR="00A17A38" w:rsidRDefault="00A17A38">
            <w:pPr>
              <w:ind w:firstLineChars="0" w:firstLine="0"/>
              <w:pPrChange w:id="1008" w:author="科 雷" w:date="2019-05-20T16:46:00Z">
                <w:pPr>
                  <w:ind w:firstLine="480"/>
                  <w:jc w:val="center"/>
                </w:pPr>
              </w:pPrChange>
            </w:pPr>
            <w:r>
              <w:rPr>
                <w:rFonts w:hint="eastAsia"/>
              </w:rPr>
              <w:t>扩展点</w:t>
            </w:r>
          </w:p>
        </w:tc>
        <w:tc>
          <w:tcPr>
            <w:tcW w:w="7230" w:type="dxa"/>
            <w:gridSpan w:val="3"/>
            <w:tcBorders>
              <w:top w:val="nil"/>
              <w:left w:val="nil"/>
              <w:right w:val="nil"/>
            </w:tcBorders>
            <w:shd w:val="clear" w:color="auto" w:fill="auto"/>
            <w:vAlign w:val="center"/>
            <w:tcPrChange w:id="1009" w:author="科 雷" w:date="2019-05-20T21:33:00Z">
              <w:tcPr>
                <w:tcW w:w="7230" w:type="dxa"/>
                <w:gridSpan w:val="3"/>
                <w:vAlign w:val="center"/>
              </w:tcPr>
            </w:tcPrChange>
          </w:tcPr>
          <w:p w14:paraId="1B294E37" w14:textId="77777777" w:rsidR="00A17A38" w:rsidRDefault="00A17A38" w:rsidP="009C23DD">
            <w:pPr>
              <w:ind w:firstLine="480"/>
            </w:pPr>
            <w:r>
              <w:rPr>
                <w:rFonts w:hint="eastAsia"/>
              </w:rPr>
              <w:t>无</w:t>
            </w:r>
          </w:p>
        </w:tc>
      </w:tr>
    </w:tbl>
    <w:p w14:paraId="2FD7B184" w14:textId="647B3E2E" w:rsidR="006947DC" w:rsidRDefault="006947DC" w:rsidP="006947DC">
      <w:pPr>
        <w:ind w:firstLine="480"/>
      </w:pPr>
      <w:r>
        <w:rPr>
          <w:rFonts w:hint="eastAsia"/>
        </w:rPr>
        <w:t>回复用户评论用例描述如表</w:t>
      </w:r>
      <w:r>
        <w:t>3</w:t>
      </w:r>
      <w:r>
        <w:rPr>
          <w:rFonts w:hint="eastAsia"/>
        </w:rPr>
        <w:t>-</w:t>
      </w:r>
      <w:r>
        <w:t>1</w:t>
      </w:r>
      <w:r w:rsidR="009009D5">
        <w:rPr>
          <w:rFonts w:hint="eastAsia"/>
        </w:rPr>
        <w:t>9</w:t>
      </w:r>
      <w:ins w:id="1010" w:author="科 雷" w:date="2019-05-20T16:54:00Z">
        <w:r w:rsidR="00BD6E45">
          <w:rPr>
            <w:rFonts w:hint="eastAsia"/>
          </w:rPr>
          <w:t>：</w:t>
        </w:r>
      </w:ins>
    </w:p>
    <w:p w14:paraId="00C1F025" w14:textId="0BB1FDB9" w:rsidR="006947DC" w:rsidRPr="00EE32D2" w:rsidRDefault="006947DC" w:rsidP="00EE32D2">
      <w:pPr>
        <w:ind w:firstLine="420"/>
        <w:jc w:val="center"/>
        <w:rPr>
          <w:sz w:val="21"/>
          <w:szCs w:val="21"/>
        </w:rPr>
      </w:pPr>
      <w:r w:rsidRPr="00EE32D2">
        <w:rPr>
          <w:rFonts w:hint="eastAsia"/>
          <w:sz w:val="21"/>
          <w:szCs w:val="21"/>
        </w:rPr>
        <w:t>表3-</w:t>
      </w:r>
      <w:r w:rsidR="009009D5" w:rsidRPr="00EE32D2">
        <w:rPr>
          <w:rFonts w:hint="eastAsia"/>
          <w:sz w:val="21"/>
          <w:szCs w:val="21"/>
        </w:rPr>
        <w:t>19</w:t>
      </w:r>
      <w:r w:rsidRPr="00EE32D2">
        <w:rPr>
          <w:rFonts w:hint="eastAsia"/>
          <w:sz w:val="21"/>
          <w:szCs w:val="21"/>
        </w:rPr>
        <w:t>删除评论</w:t>
      </w:r>
    </w:p>
    <w:tbl>
      <w:tblPr>
        <w:tblStyle w:val="ae"/>
        <w:tblW w:w="0" w:type="auto"/>
        <w:jc w:val="center"/>
        <w:tblLook w:val="04A0" w:firstRow="1" w:lastRow="0" w:firstColumn="1" w:lastColumn="0" w:noHBand="0" w:noVBand="1"/>
        <w:tblPrChange w:id="1011" w:author="科 雷" w:date="2019-05-20T21:33:00Z">
          <w:tblPr>
            <w:tblStyle w:val="ae"/>
            <w:tblW w:w="0" w:type="auto"/>
            <w:jc w:val="center"/>
            <w:tblLook w:val="04A0" w:firstRow="1" w:lastRow="0" w:firstColumn="1" w:lastColumn="0" w:noHBand="0" w:noVBand="1"/>
          </w:tblPr>
        </w:tblPrChange>
      </w:tblPr>
      <w:tblGrid>
        <w:gridCol w:w="1242"/>
        <w:gridCol w:w="2831"/>
        <w:gridCol w:w="1280"/>
        <w:gridCol w:w="3119"/>
        <w:tblGridChange w:id="1012">
          <w:tblGrid>
            <w:gridCol w:w="1242"/>
            <w:gridCol w:w="2831"/>
            <w:gridCol w:w="1280"/>
            <w:gridCol w:w="3119"/>
          </w:tblGrid>
        </w:tblGridChange>
      </w:tblGrid>
      <w:tr w:rsidR="006947DC" w:rsidRPr="00DA70D4" w14:paraId="0BA7BD7C" w14:textId="77777777" w:rsidTr="0020016F">
        <w:trPr>
          <w:trHeight w:val="377"/>
          <w:jc w:val="center"/>
          <w:trPrChange w:id="1013" w:author="科 雷" w:date="2019-05-20T21:33:00Z">
            <w:trPr>
              <w:trHeight w:val="377"/>
              <w:jc w:val="center"/>
            </w:trPr>
          </w:trPrChange>
        </w:trPr>
        <w:tc>
          <w:tcPr>
            <w:tcW w:w="1242" w:type="dxa"/>
            <w:tcBorders>
              <w:left w:val="nil"/>
              <w:bottom w:val="single" w:sz="4" w:space="0" w:color="auto"/>
              <w:right w:val="nil"/>
            </w:tcBorders>
            <w:shd w:val="clear" w:color="auto" w:fill="auto"/>
            <w:vAlign w:val="center"/>
            <w:tcPrChange w:id="1014" w:author="科 雷" w:date="2019-05-20T21:33:00Z">
              <w:tcPr>
                <w:tcW w:w="1242" w:type="dxa"/>
                <w:shd w:val="clear" w:color="auto" w:fill="F2F2F2" w:themeFill="background1" w:themeFillShade="F2"/>
                <w:vAlign w:val="center"/>
              </w:tcPr>
            </w:tcPrChange>
          </w:tcPr>
          <w:p w14:paraId="2B267117" w14:textId="77777777" w:rsidR="006947DC" w:rsidRDefault="006947DC">
            <w:pPr>
              <w:ind w:firstLineChars="0" w:firstLine="0"/>
              <w:pPrChange w:id="1015" w:author="科 雷" w:date="2019-05-20T16:47:00Z">
                <w:pPr>
                  <w:ind w:firstLine="480"/>
                  <w:jc w:val="center"/>
                </w:pPr>
              </w:pPrChange>
            </w:pPr>
            <w:r>
              <w:rPr>
                <w:rFonts w:hint="eastAsia"/>
              </w:rPr>
              <w:t>用例编号</w:t>
            </w:r>
          </w:p>
        </w:tc>
        <w:tc>
          <w:tcPr>
            <w:tcW w:w="2831" w:type="dxa"/>
            <w:tcBorders>
              <w:left w:val="nil"/>
              <w:bottom w:val="single" w:sz="4" w:space="0" w:color="auto"/>
              <w:right w:val="nil"/>
            </w:tcBorders>
            <w:shd w:val="clear" w:color="auto" w:fill="auto"/>
            <w:vAlign w:val="center"/>
            <w:tcPrChange w:id="1016" w:author="科 雷" w:date="2019-05-20T21:33:00Z">
              <w:tcPr>
                <w:tcW w:w="2831" w:type="dxa"/>
                <w:vAlign w:val="center"/>
              </w:tcPr>
            </w:tcPrChange>
          </w:tcPr>
          <w:p w14:paraId="7CCD5B4A" w14:textId="23A3E320" w:rsidR="006947DC" w:rsidRDefault="006947DC" w:rsidP="009C23DD">
            <w:pPr>
              <w:ind w:firstLine="480"/>
            </w:pPr>
            <w:r>
              <w:t>0011</w:t>
            </w:r>
          </w:p>
        </w:tc>
        <w:tc>
          <w:tcPr>
            <w:tcW w:w="1280" w:type="dxa"/>
            <w:tcBorders>
              <w:left w:val="nil"/>
              <w:bottom w:val="single" w:sz="4" w:space="0" w:color="auto"/>
              <w:right w:val="nil"/>
            </w:tcBorders>
            <w:shd w:val="clear" w:color="auto" w:fill="auto"/>
            <w:vAlign w:val="center"/>
            <w:tcPrChange w:id="1017" w:author="科 雷" w:date="2019-05-20T21:33:00Z">
              <w:tcPr>
                <w:tcW w:w="1280" w:type="dxa"/>
                <w:shd w:val="clear" w:color="auto" w:fill="F2F2F2" w:themeFill="background1" w:themeFillShade="F2"/>
                <w:vAlign w:val="center"/>
              </w:tcPr>
            </w:tcPrChange>
          </w:tcPr>
          <w:p w14:paraId="6D342CB7" w14:textId="77777777" w:rsidR="006947DC" w:rsidRDefault="006947DC">
            <w:pPr>
              <w:ind w:firstLineChars="0" w:firstLine="0"/>
              <w:pPrChange w:id="1018" w:author="科 雷" w:date="2019-05-20T16:47:00Z">
                <w:pPr>
                  <w:ind w:firstLine="480"/>
                </w:pPr>
              </w:pPrChange>
            </w:pPr>
            <w:r>
              <w:rPr>
                <w:rFonts w:hint="eastAsia"/>
              </w:rPr>
              <w:t>用例名称</w:t>
            </w:r>
          </w:p>
        </w:tc>
        <w:tc>
          <w:tcPr>
            <w:tcW w:w="3119" w:type="dxa"/>
            <w:tcBorders>
              <w:left w:val="nil"/>
              <w:bottom w:val="single" w:sz="4" w:space="0" w:color="auto"/>
              <w:right w:val="nil"/>
            </w:tcBorders>
            <w:shd w:val="clear" w:color="auto" w:fill="auto"/>
            <w:vAlign w:val="center"/>
            <w:tcPrChange w:id="1019" w:author="科 雷" w:date="2019-05-20T21:33:00Z">
              <w:tcPr>
                <w:tcW w:w="3119" w:type="dxa"/>
                <w:vAlign w:val="center"/>
              </w:tcPr>
            </w:tcPrChange>
          </w:tcPr>
          <w:p w14:paraId="05A45043" w14:textId="38C66619" w:rsidR="006947DC" w:rsidRPr="004F28EA" w:rsidRDefault="00BD784C" w:rsidP="009C23DD">
            <w:pPr>
              <w:ind w:firstLine="480"/>
              <w:jc w:val="left"/>
            </w:pPr>
            <w:r>
              <w:rPr>
                <w:rFonts w:hint="eastAsia"/>
              </w:rPr>
              <w:t>回复用户评论</w:t>
            </w:r>
          </w:p>
        </w:tc>
      </w:tr>
      <w:tr w:rsidR="006947DC" w14:paraId="30D401E4" w14:textId="77777777" w:rsidTr="0020016F">
        <w:trPr>
          <w:trHeight w:val="377"/>
          <w:jc w:val="center"/>
          <w:trPrChange w:id="1020" w:author="科 雷" w:date="2019-05-20T21:33:00Z">
            <w:trPr>
              <w:trHeight w:val="377"/>
              <w:jc w:val="center"/>
            </w:trPr>
          </w:trPrChange>
        </w:trPr>
        <w:tc>
          <w:tcPr>
            <w:tcW w:w="1242" w:type="dxa"/>
            <w:tcBorders>
              <w:top w:val="single" w:sz="4" w:space="0" w:color="auto"/>
              <w:left w:val="nil"/>
              <w:bottom w:val="nil"/>
              <w:right w:val="nil"/>
            </w:tcBorders>
            <w:shd w:val="clear" w:color="auto" w:fill="auto"/>
            <w:vAlign w:val="center"/>
            <w:tcPrChange w:id="1021" w:author="科 雷" w:date="2019-05-20T21:33:00Z">
              <w:tcPr>
                <w:tcW w:w="1242" w:type="dxa"/>
                <w:shd w:val="clear" w:color="auto" w:fill="F2F2F2" w:themeFill="background1" w:themeFillShade="F2"/>
                <w:vAlign w:val="center"/>
              </w:tcPr>
            </w:tcPrChange>
          </w:tcPr>
          <w:p w14:paraId="3D1CF8CB" w14:textId="77777777" w:rsidR="006947DC" w:rsidRDefault="006947DC">
            <w:pPr>
              <w:ind w:firstLineChars="0" w:firstLine="0"/>
              <w:pPrChange w:id="1022" w:author="科 雷" w:date="2019-05-20T16:47:00Z">
                <w:pPr>
                  <w:ind w:firstLine="480"/>
                  <w:jc w:val="center"/>
                </w:pPr>
              </w:pPrChange>
            </w:pPr>
            <w:r>
              <w:rPr>
                <w:rFonts w:hint="eastAsia"/>
              </w:rPr>
              <w:t>编制人</w:t>
            </w:r>
          </w:p>
        </w:tc>
        <w:tc>
          <w:tcPr>
            <w:tcW w:w="2831" w:type="dxa"/>
            <w:tcBorders>
              <w:top w:val="single" w:sz="4" w:space="0" w:color="auto"/>
              <w:left w:val="nil"/>
              <w:bottom w:val="nil"/>
              <w:right w:val="nil"/>
            </w:tcBorders>
            <w:shd w:val="clear" w:color="auto" w:fill="auto"/>
            <w:vAlign w:val="center"/>
            <w:tcPrChange w:id="1023" w:author="科 雷" w:date="2019-05-20T21:33:00Z">
              <w:tcPr>
                <w:tcW w:w="2831" w:type="dxa"/>
                <w:vAlign w:val="center"/>
              </w:tcPr>
            </w:tcPrChange>
          </w:tcPr>
          <w:p w14:paraId="1B8146CF" w14:textId="77777777" w:rsidR="006947DC" w:rsidRDefault="006947DC"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1024" w:author="科 雷" w:date="2019-05-20T21:33:00Z">
              <w:tcPr>
                <w:tcW w:w="1280" w:type="dxa"/>
                <w:shd w:val="clear" w:color="auto" w:fill="F2F2F2" w:themeFill="background1" w:themeFillShade="F2"/>
                <w:vAlign w:val="center"/>
              </w:tcPr>
            </w:tcPrChange>
          </w:tcPr>
          <w:p w14:paraId="49863C7B" w14:textId="77777777" w:rsidR="006947DC" w:rsidRDefault="006947DC">
            <w:pPr>
              <w:ind w:firstLineChars="0" w:firstLine="0"/>
              <w:pPrChange w:id="1025" w:author="科 雷" w:date="2019-05-20T16:47:00Z">
                <w:pPr>
                  <w:ind w:firstLine="480"/>
                  <w:jc w:val="center"/>
                </w:pPr>
              </w:pPrChange>
            </w:pPr>
            <w:r>
              <w:rPr>
                <w:rFonts w:hint="eastAsia"/>
              </w:rPr>
              <w:t>编制日期</w:t>
            </w:r>
          </w:p>
        </w:tc>
        <w:tc>
          <w:tcPr>
            <w:tcW w:w="3119" w:type="dxa"/>
            <w:tcBorders>
              <w:top w:val="single" w:sz="4" w:space="0" w:color="auto"/>
              <w:left w:val="nil"/>
              <w:bottom w:val="nil"/>
              <w:right w:val="nil"/>
            </w:tcBorders>
            <w:shd w:val="clear" w:color="auto" w:fill="auto"/>
            <w:vAlign w:val="center"/>
            <w:tcPrChange w:id="1026" w:author="科 雷" w:date="2019-05-20T21:33:00Z">
              <w:tcPr>
                <w:tcW w:w="3119" w:type="dxa"/>
                <w:vAlign w:val="center"/>
              </w:tcPr>
            </w:tcPrChange>
          </w:tcPr>
          <w:p w14:paraId="3DCB06E3" w14:textId="77777777" w:rsidR="006947DC" w:rsidRDefault="006947DC" w:rsidP="009C23DD">
            <w:pPr>
              <w:ind w:firstLine="480"/>
            </w:pPr>
            <w:r>
              <w:t>2019</w:t>
            </w:r>
            <w:r>
              <w:rPr>
                <w:rFonts w:hint="eastAsia"/>
              </w:rPr>
              <w:t>-</w:t>
            </w:r>
            <w:r>
              <w:t>05</w:t>
            </w:r>
            <w:r>
              <w:rPr>
                <w:rFonts w:hint="eastAsia"/>
              </w:rPr>
              <w:t>-</w:t>
            </w:r>
            <w:r>
              <w:t>06</w:t>
            </w:r>
          </w:p>
        </w:tc>
      </w:tr>
      <w:tr w:rsidR="006947DC" w14:paraId="75C8DCF0" w14:textId="77777777" w:rsidTr="0020016F">
        <w:trPr>
          <w:trHeight w:val="377"/>
          <w:jc w:val="center"/>
          <w:trPrChange w:id="1027"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28" w:author="科 雷" w:date="2019-05-20T21:33:00Z">
              <w:tcPr>
                <w:tcW w:w="1242" w:type="dxa"/>
                <w:shd w:val="clear" w:color="auto" w:fill="F2F2F2" w:themeFill="background1" w:themeFillShade="F2"/>
                <w:vAlign w:val="center"/>
              </w:tcPr>
            </w:tcPrChange>
          </w:tcPr>
          <w:p w14:paraId="50594FFC" w14:textId="77777777" w:rsidR="006947DC" w:rsidRDefault="006947DC">
            <w:pPr>
              <w:ind w:firstLineChars="0" w:firstLine="0"/>
              <w:pPrChange w:id="1029" w:author="科 雷" w:date="2019-05-20T16:47:00Z">
                <w:pPr>
                  <w:ind w:firstLine="480"/>
                  <w:jc w:val="center"/>
                </w:pPr>
              </w:pPrChange>
            </w:pPr>
            <w:r>
              <w:rPr>
                <w:rFonts w:hint="eastAsia"/>
              </w:rPr>
              <w:t>用例描述</w:t>
            </w:r>
          </w:p>
        </w:tc>
        <w:tc>
          <w:tcPr>
            <w:tcW w:w="7230" w:type="dxa"/>
            <w:gridSpan w:val="3"/>
            <w:tcBorders>
              <w:top w:val="nil"/>
              <w:left w:val="nil"/>
              <w:bottom w:val="nil"/>
              <w:right w:val="nil"/>
            </w:tcBorders>
            <w:shd w:val="clear" w:color="auto" w:fill="auto"/>
            <w:tcPrChange w:id="1030" w:author="科 雷" w:date="2019-05-20T21:33:00Z">
              <w:tcPr>
                <w:tcW w:w="7230" w:type="dxa"/>
                <w:gridSpan w:val="3"/>
              </w:tcPr>
            </w:tcPrChange>
          </w:tcPr>
          <w:p w14:paraId="0D5E4D51" w14:textId="256A2194" w:rsidR="006947DC" w:rsidRDefault="00374BC8" w:rsidP="009C23DD">
            <w:pPr>
              <w:ind w:firstLine="480"/>
            </w:pPr>
            <w:r>
              <w:rPr>
                <w:rFonts w:hint="eastAsia"/>
              </w:rPr>
              <w:t>用户能够对其他用户的评论进行回复</w:t>
            </w:r>
          </w:p>
        </w:tc>
      </w:tr>
      <w:tr w:rsidR="006947DC" w14:paraId="72C94664" w14:textId="77777777" w:rsidTr="0020016F">
        <w:trPr>
          <w:trHeight w:val="377"/>
          <w:jc w:val="center"/>
          <w:trPrChange w:id="1031"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32" w:author="科 雷" w:date="2019-05-20T21:33:00Z">
              <w:tcPr>
                <w:tcW w:w="1242" w:type="dxa"/>
                <w:shd w:val="clear" w:color="auto" w:fill="F2F2F2" w:themeFill="background1" w:themeFillShade="F2"/>
                <w:vAlign w:val="center"/>
              </w:tcPr>
            </w:tcPrChange>
          </w:tcPr>
          <w:p w14:paraId="35D0CC17" w14:textId="77777777" w:rsidR="006947DC" w:rsidRDefault="006947DC">
            <w:pPr>
              <w:ind w:firstLineChars="0" w:firstLine="0"/>
              <w:pPrChange w:id="1033" w:author="科 雷" w:date="2019-05-20T16:47:00Z">
                <w:pPr>
                  <w:ind w:firstLine="480"/>
                  <w:jc w:val="center"/>
                </w:pPr>
              </w:pPrChange>
            </w:pPr>
            <w:r>
              <w:rPr>
                <w:rFonts w:hint="eastAsia"/>
              </w:rPr>
              <w:t>参与者</w:t>
            </w:r>
          </w:p>
        </w:tc>
        <w:tc>
          <w:tcPr>
            <w:tcW w:w="7230" w:type="dxa"/>
            <w:gridSpan w:val="3"/>
            <w:tcBorders>
              <w:top w:val="nil"/>
              <w:left w:val="nil"/>
              <w:bottom w:val="nil"/>
              <w:right w:val="nil"/>
            </w:tcBorders>
            <w:shd w:val="clear" w:color="auto" w:fill="auto"/>
            <w:vAlign w:val="center"/>
            <w:tcPrChange w:id="1034" w:author="科 雷" w:date="2019-05-20T21:33:00Z">
              <w:tcPr>
                <w:tcW w:w="7230" w:type="dxa"/>
                <w:gridSpan w:val="3"/>
                <w:vAlign w:val="center"/>
              </w:tcPr>
            </w:tcPrChange>
          </w:tcPr>
          <w:p w14:paraId="26324D39" w14:textId="77777777" w:rsidR="006947DC" w:rsidRDefault="006947DC" w:rsidP="009C23DD">
            <w:pPr>
              <w:ind w:firstLine="480"/>
            </w:pPr>
            <w:r>
              <w:rPr>
                <w:rFonts w:hint="eastAsia"/>
              </w:rPr>
              <w:t>用户</w:t>
            </w:r>
          </w:p>
        </w:tc>
      </w:tr>
      <w:tr w:rsidR="006947DC" w:rsidRPr="001B42CC" w14:paraId="147B808E" w14:textId="77777777" w:rsidTr="0020016F">
        <w:trPr>
          <w:trHeight w:val="377"/>
          <w:jc w:val="center"/>
          <w:trPrChange w:id="1035"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36" w:author="科 雷" w:date="2019-05-20T21:33:00Z">
              <w:tcPr>
                <w:tcW w:w="1242" w:type="dxa"/>
                <w:shd w:val="clear" w:color="auto" w:fill="F2F2F2" w:themeFill="background1" w:themeFillShade="F2"/>
                <w:vAlign w:val="center"/>
              </w:tcPr>
            </w:tcPrChange>
          </w:tcPr>
          <w:p w14:paraId="2E9E5D7F" w14:textId="77777777" w:rsidR="006947DC" w:rsidRDefault="006947DC">
            <w:pPr>
              <w:ind w:firstLineChars="0" w:firstLine="0"/>
              <w:pPrChange w:id="1037" w:author="科 雷" w:date="2019-05-20T16:47:00Z">
                <w:pPr>
                  <w:ind w:firstLine="480"/>
                  <w:jc w:val="center"/>
                </w:pPr>
              </w:pPrChange>
            </w:pPr>
            <w:r w:rsidRPr="001E5709">
              <w:rPr>
                <w:rFonts w:hint="eastAsia"/>
              </w:rPr>
              <w:t>前置条件</w:t>
            </w:r>
          </w:p>
        </w:tc>
        <w:tc>
          <w:tcPr>
            <w:tcW w:w="7230" w:type="dxa"/>
            <w:gridSpan w:val="3"/>
            <w:tcBorders>
              <w:top w:val="nil"/>
              <w:left w:val="nil"/>
              <w:bottom w:val="nil"/>
              <w:right w:val="nil"/>
            </w:tcBorders>
            <w:shd w:val="clear" w:color="auto" w:fill="auto"/>
            <w:vAlign w:val="center"/>
            <w:tcPrChange w:id="1038" w:author="科 雷" w:date="2019-05-20T21:33:00Z">
              <w:tcPr>
                <w:tcW w:w="7230" w:type="dxa"/>
                <w:gridSpan w:val="3"/>
                <w:vAlign w:val="center"/>
              </w:tcPr>
            </w:tcPrChange>
          </w:tcPr>
          <w:p w14:paraId="0C758BA9" w14:textId="56BD247A" w:rsidR="006947DC" w:rsidRPr="001B42CC" w:rsidRDefault="006947DC" w:rsidP="009C23DD">
            <w:pPr>
              <w:ind w:firstLine="480"/>
            </w:pPr>
            <w:r>
              <w:rPr>
                <w:rFonts w:hint="eastAsia"/>
              </w:rPr>
              <w:t>用户在查看题目详情页面，</w:t>
            </w:r>
            <w:r w:rsidR="008B58B9">
              <w:rPr>
                <w:rFonts w:hint="eastAsia"/>
              </w:rPr>
              <w:t>仅仅能够回复别人的评论，自己的评论不能回复</w:t>
            </w:r>
          </w:p>
        </w:tc>
      </w:tr>
      <w:tr w:rsidR="006947DC" w14:paraId="1DCFD290" w14:textId="77777777" w:rsidTr="0020016F">
        <w:trPr>
          <w:trHeight w:val="377"/>
          <w:jc w:val="center"/>
          <w:trPrChange w:id="1039"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40" w:author="科 雷" w:date="2019-05-20T21:33:00Z">
              <w:tcPr>
                <w:tcW w:w="1242" w:type="dxa"/>
                <w:shd w:val="clear" w:color="auto" w:fill="F2F2F2" w:themeFill="background1" w:themeFillShade="F2"/>
                <w:vAlign w:val="center"/>
              </w:tcPr>
            </w:tcPrChange>
          </w:tcPr>
          <w:p w14:paraId="60FF76DD" w14:textId="77777777" w:rsidR="006947DC" w:rsidRDefault="006947DC">
            <w:pPr>
              <w:ind w:firstLineChars="0" w:firstLine="0"/>
              <w:pPrChange w:id="1041" w:author="科 雷" w:date="2019-05-20T16:47: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shd w:val="clear" w:color="auto" w:fill="auto"/>
            <w:vAlign w:val="center"/>
            <w:tcPrChange w:id="1042" w:author="科 雷" w:date="2019-05-20T21:33:00Z">
              <w:tcPr>
                <w:tcW w:w="7230" w:type="dxa"/>
                <w:gridSpan w:val="3"/>
                <w:vAlign w:val="center"/>
              </w:tcPr>
            </w:tcPrChange>
          </w:tcPr>
          <w:p w14:paraId="437FEDBA" w14:textId="77777777" w:rsidR="006947DC" w:rsidRDefault="006947DC" w:rsidP="009C23DD">
            <w:pPr>
              <w:ind w:firstLine="480"/>
            </w:pPr>
            <w:r>
              <w:rPr>
                <w:rFonts w:hint="eastAsia"/>
              </w:rPr>
              <w:t>无</w:t>
            </w:r>
          </w:p>
        </w:tc>
      </w:tr>
      <w:tr w:rsidR="006947DC" w14:paraId="26C2000F" w14:textId="77777777" w:rsidTr="0020016F">
        <w:trPr>
          <w:trHeight w:val="50"/>
          <w:jc w:val="center"/>
          <w:trPrChange w:id="1043" w:author="科 雷" w:date="2019-05-20T21:33:00Z">
            <w:trPr>
              <w:trHeight w:val="50"/>
              <w:jc w:val="center"/>
            </w:trPr>
          </w:trPrChange>
        </w:trPr>
        <w:tc>
          <w:tcPr>
            <w:tcW w:w="1242" w:type="dxa"/>
            <w:tcBorders>
              <w:top w:val="nil"/>
              <w:left w:val="nil"/>
              <w:bottom w:val="nil"/>
              <w:right w:val="nil"/>
            </w:tcBorders>
            <w:shd w:val="clear" w:color="auto" w:fill="auto"/>
            <w:vAlign w:val="center"/>
            <w:tcPrChange w:id="1044" w:author="科 雷" w:date="2019-05-20T21:33:00Z">
              <w:tcPr>
                <w:tcW w:w="1242" w:type="dxa"/>
                <w:shd w:val="clear" w:color="auto" w:fill="F2F2F2" w:themeFill="background1" w:themeFillShade="F2"/>
                <w:vAlign w:val="center"/>
              </w:tcPr>
            </w:tcPrChange>
          </w:tcPr>
          <w:p w14:paraId="48CD978F" w14:textId="77777777" w:rsidR="006947DC" w:rsidRDefault="006947DC">
            <w:pPr>
              <w:ind w:firstLineChars="0" w:firstLine="0"/>
              <w:pPrChange w:id="1045" w:author="科 雷" w:date="2019-05-20T16:47:00Z">
                <w:pPr>
                  <w:ind w:firstLine="480"/>
                  <w:jc w:val="center"/>
                </w:pPr>
              </w:pPrChange>
            </w:pPr>
            <w:r>
              <w:rPr>
                <w:rFonts w:hint="eastAsia"/>
              </w:rPr>
              <w:t>优先级别</w:t>
            </w:r>
          </w:p>
        </w:tc>
        <w:tc>
          <w:tcPr>
            <w:tcW w:w="7230" w:type="dxa"/>
            <w:gridSpan w:val="3"/>
            <w:tcBorders>
              <w:top w:val="nil"/>
              <w:left w:val="nil"/>
              <w:bottom w:val="nil"/>
              <w:right w:val="nil"/>
            </w:tcBorders>
            <w:shd w:val="clear" w:color="auto" w:fill="auto"/>
            <w:vAlign w:val="center"/>
            <w:tcPrChange w:id="1046" w:author="科 雷" w:date="2019-05-20T21:33:00Z">
              <w:tcPr>
                <w:tcW w:w="7230" w:type="dxa"/>
                <w:gridSpan w:val="3"/>
                <w:vAlign w:val="center"/>
              </w:tcPr>
            </w:tcPrChange>
          </w:tcPr>
          <w:p w14:paraId="123C1A1A" w14:textId="77777777" w:rsidR="006947DC" w:rsidRDefault="006947DC" w:rsidP="009C23DD">
            <w:pPr>
              <w:ind w:firstLine="480"/>
            </w:pPr>
            <w:r>
              <w:rPr>
                <w:rFonts w:hint="eastAsia"/>
              </w:rPr>
              <w:t>高</w:t>
            </w:r>
          </w:p>
        </w:tc>
      </w:tr>
      <w:tr w:rsidR="006947DC" w:rsidRPr="00015163" w14:paraId="62CA64CE" w14:textId="77777777" w:rsidTr="00BE6799">
        <w:trPr>
          <w:trHeight w:val="377"/>
          <w:jc w:val="center"/>
          <w:trPrChange w:id="1047" w:author="科 雷" w:date="2019-05-20T16:50:00Z">
            <w:trPr>
              <w:trHeight w:val="377"/>
              <w:jc w:val="center"/>
            </w:trPr>
          </w:trPrChange>
        </w:trPr>
        <w:tc>
          <w:tcPr>
            <w:tcW w:w="8472" w:type="dxa"/>
            <w:gridSpan w:val="4"/>
            <w:tcBorders>
              <w:top w:val="nil"/>
              <w:left w:val="nil"/>
              <w:bottom w:val="nil"/>
              <w:right w:val="nil"/>
            </w:tcBorders>
            <w:shd w:val="clear" w:color="auto" w:fill="auto"/>
            <w:vAlign w:val="center"/>
            <w:tcPrChange w:id="1048" w:author="科 雷" w:date="2019-05-20T16:50:00Z">
              <w:tcPr>
                <w:tcW w:w="8472" w:type="dxa"/>
                <w:gridSpan w:val="4"/>
                <w:shd w:val="clear" w:color="auto" w:fill="auto"/>
                <w:vAlign w:val="center"/>
              </w:tcPr>
            </w:tcPrChange>
          </w:tcPr>
          <w:p w14:paraId="7B890428" w14:textId="77777777" w:rsidR="006947DC" w:rsidRDefault="006947DC" w:rsidP="009C23DD">
            <w:pPr>
              <w:ind w:firstLine="480"/>
            </w:pPr>
            <w:r>
              <w:rPr>
                <w:rFonts w:hint="eastAsia"/>
              </w:rPr>
              <w:t>基本事件流</w:t>
            </w:r>
          </w:p>
          <w:p w14:paraId="397584A6" w14:textId="354B3886" w:rsidR="00873E01" w:rsidRPr="00AF4057" w:rsidRDefault="00873E01" w:rsidP="00AF4057">
            <w:pPr>
              <w:pStyle w:val="a7"/>
              <w:numPr>
                <w:ilvl w:val="0"/>
                <w:numId w:val="33"/>
              </w:numPr>
              <w:adjustRightInd/>
              <w:spacing w:line="240" w:lineRule="auto"/>
              <w:ind w:firstLineChars="0"/>
              <w:textAlignment w:val="auto"/>
            </w:pPr>
            <w:r w:rsidRPr="00AF4057">
              <w:t>用户仅仅能够回复别人的评论</w:t>
            </w:r>
          </w:p>
          <w:p w14:paraId="52716206" w14:textId="6823D710" w:rsidR="006947DC" w:rsidRPr="00B46F0E" w:rsidRDefault="00873E01" w:rsidP="00B46F0E">
            <w:pPr>
              <w:pStyle w:val="a7"/>
              <w:numPr>
                <w:ilvl w:val="0"/>
                <w:numId w:val="33"/>
              </w:numPr>
              <w:adjustRightInd/>
              <w:spacing w:line="240" w:lineRule="auto"/>
              <w:ind w:firstLineChars="0"/>
              <w:textAlignment w:val="auto"/>
            </w:pPr>
            <w:r w:rsidRPr="00B46F0E">
              <w:t>自己的评论不能回复</w:t>
            </w:r>
          </w:p>
        </w:tc>
      </w:tr>
      <w:tr w:rsidR="006947DC" w:rsidRPr="00BA4572" w14:paraId="238102E6" w14:textId="77777777" w:rsidTr="00BE6799">
        <w:trPr>
          <w:trHeight w:val="666"/>
          <w:jc w:val="center"/>
          <w:trPrChange w:id="1049" w:author="科 雷" w:date="2019-05-20T16:50:00Z">
            <w:trPr>
              <w:trHeight w:val="666"/>
              <w:jc w:val="center"/>
            </w:trPr>
          </w:trPrChange>
        </w:trPr>
        <w:tc>
          <w:tcPr>
            <w:tcW w:w="8472" w:type="dxa"/>
            <w:gridSpan w:val="4"/>
            <w:tcBorders>
              <w:top w:val="nil"/>
              <w:left w:val="nil"/>
              <w:bottom w:val="nil"/>
              <w:right w:val="nil"/>
            </w:tcBorders>
            <w:shd w:val="clear" w:color="auto" w:fill="auto"/>
            <w:vAlign w:val="center"/>
            <w:tcPrChange w:id="1050" w:author="科 雷" w:date="2019-05-20T16:50:00Z">
              <w:tcPr>
                <w:tcW w:w="8472" w:type="dxa"/>
                <w:gridSpan w:val="4"/>
                <w:shd w:val="clear" w:color="auto" w:fill="auto"/>
                <w:vAlign w:val="center"/>
              </w:tcPr>
            </w:tcPrChange>
          </w:tcPr>
          <w:p w14:paraId="098A30DE" w14:textId="77777777" w:rsidR="006947DC" w:rsidRDefault="006947DC" w:rsidP="009C23DD">
            <w:pPr>
              <w:ind w:firstLine="480"/>
            </w:pPr>
            <w:r>
              <w:rPr>
                <w:rFonts w:hint="eastAsia"/>
              </w:rPr>
              <w:t>可选事件流</w:t>
            </w:r>
          </w:p>
          <w:p w14:paraId="15817C0F" w14:textId="77777777" w:rsidR="006947DC" w:rsidRPr="002B05E4" w:rsidRDefault="006947DC" w:rsidP="009C23DD">
            <w:pPr>
              <w:pStyle w:val="a7"/>
              <w:ind w:left="960" w:firstLineChars="0" w:firstLine="0"/>
            </w:pPr>
            <w:r>
              <w:rPr>
                <w:rFonts w:hint="eastAsia"/>
              </w:rPr>
              <w:t>无</w:t>
            </w:r>
          </w:p>
        </w:tc>
      </w:tr>
      <w:tr w:rsidR="006947DC" w14:paraId="36FEF8FA" w14:textId="77777777" w:rsidTr="0020016F">
        <w:trPr>
          <w:trHeight w:val="377"/>
          <w:jc w:val="center"/>
          <w:trPrChange w:id="1051"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52" w:author="科 雷" w:date="2019-05-20T21:33:00Z">
              <w:tcPr>
                <w:tcW w:w="1242" w:type="dxa"/>
                <w:shd w:val="clear" w:color="auto" w:fill="F2F2F2" w:themeFill="background1" w:themeFillShade="F2"/>
                <w:vAlign w:val="center"/>
              </w:tcPr>
            </w:tcPrChange>
          </w:tcPr>
          <w:p w14:paraId="2758F4EB" w14:textId="77777777" w:rsidR="006947DC" w:rsidRDefault="006947DC">
            <w:pPr>
              <w:ind w:firstLineChars="0" w:firstLine="0"/>
              <w:pPrChange w:id="1053" w:author="科 雷" w:date="2019-05-20T16:47:00Z">
                <w:pPr>
                  <w:ind w:firstLine="480"/>
                  <w:jc w:val="center"/>
                </w:pPr>
              </w:pPrChange>
            </w:pPr>
            <w:r>
              <w:rPr>
                <w:rFonts w:hint="eastAsia"/>
              </w:rPr>
              <w:t>特殊需求</w:t>
            </w:r>
          </w:p>
        </w:tc>
        <w:tc>
          <w:tcPr>
            <w:tcW w:w="7230" w:type="dxa"/>
            <w:gridSpan w:val="3"/>
            <w:tcBorders>
              <w:top w:val="nil"/>
              <w:left w:val="nil"/>
              <w:bottom w:val="nil"/>
              <w:right w:val="nil"/>
            </w:tcBorders>
            <w:shd w:val="clear" w:color="auto" w:fill="auto"/>
            <w:vAlign w:val="center"/>
            <w:tcPrChange w:id="1054" w:author="科 雷" w:date="2019-05-20T21:33:00Z">
              <w:tcPr>
                <w:tcW w:w="7230" w:type="dxa"/>
                <w:gridSpan w:val="3"/>
                <w:vAlign w:val="center"/>
              </w:tcPr>
            </w:tcPrChange>
          </w:tcPr>
          <w:p w14:paraId="1AB89A2A" w14:textId="77777777" w:rsidR="006947DC" w:rsidRDefault="006947DC" w:rsidP="009C23DD">
            <w:pPr>
              <w:ind w:firstLine="480"/>
            </w:pPr>
            <w:r>
              <w:rPr>
                <w:rFonts w:hint="eastAsia"/>
              </w:rPr>
              <w:t>无</w:t>
            </w:r>
          </w:p>
        </w:tc>
      </w:tr>
      <w:tr w:rsidR="006947DC" w14:paraId="3AF945A7" w14:textId="77777777" w:rsidTr="0020016F">
        <w:trPr>
          <w:trHeight w:val="375"/>
          <w:jc w:val="center"/>
          <w:trPrChange w:id="1055" w:author="科 雷" w:date="2019-05-20T21:33:00Z">
            <w:trPr>
              <w:trHeight w:val="375"/>
              <w:jc w:val="center"/>
            </w:trPr>
          </w:trPrChange>
        </w:trPr>
        <w:tc>
          <w:tcPr>
            <w:tcW w:w="1242" w:type="dxa"/>
            <w:tcBorders>
              <w:top w:val="nil"/>
              <w:left w:val="nil"/>
              <w:right w:val="nil"/>
            </w:tcBorders>
            <w:shd w:val="clear" w:color="auto" w:fill="auto"/>
            <w:vAlign w:val="center"/>
            <w:tcPrChange w:id="1056" w:author="科 雷" w:date="2019-05-20T21:33:00Z">
              <w:tcPr>
                <w:tcW w:w="1242" w:type="dxa"/>
                <w:shd w:val="clear" w:color="auto" w:fill="F2F2F2" w:themeFill="background1" w:themeFillShade="F2"/>
                <w:vAlign w:val="center"/>
              </w:tcPr>
            </w:tcPrChange>
          </w:tcPr>
          <w:p w14:paraId="6EA25FBE" w14:textId="77777777" w:rsidR="006947DC" w:rsidRDefault="006947DC">
            <w:pPr>
              <w:ind w:firstLineChars="0" w:firstLine="0"/>
              <w:pPrChange w:id="1057" w:author="科 雷" w:date="2019-05-20T16:47:00Z">
                <w:pPr>
                  <w:ind w:firstLine="480"/>
                  <w:jc w:val="center"/>
                </w:pPr>
              </w:pPrChange>
            </w:pPr>
            <w:r>
              <w:rPr>
                <w:rFonts w:hint="eastAsia"/>
              </w:rPr>
              <w:t>扩展点</w:t>
            </w:r>
          </w:p>
        </w:tc>
        <w:tc>
          <w:tcPr>
            <w:tcW w:w="7230" w:type="dxa"/>
            <w:gridSpan w:val="3"/>
            <w:tcBorders>
              <w:top w:val="nil"/>
              <w:left w:val="nil"/>
              <w:right w:val="nil"/>
            </w:tcBorders>
            <w:shd w:val="clear" w:color="auto" w:fill="auto"/>
            <w:vAlign w:val="center"/>
            <w:tcPrChange w:id="1058" w:author="科 雷" w:date="2019-05-20T21:33:00Z">
              <w:tcPr>
                <w:tcW w:w="7230" w:type="dxa"/>
                <w:gridSpan w:val="3"/>
                <w:vAlign w:val="center"/>
              </w:tcPr>
            </w:tcPrChange>
          </w:tcPr>
          <w:p w14:paraId="663FDC74" w14:textId="77777777" w:rsidR="006947DC" w:rsidRDefault="006947DC" w:rsidP="009C23DD">
            <w:pPr>
              <w:ind w:firstLine="480"/>
            </w:pPr>
            <w:r>
              <w:rPr>
                <w:rFonts w:hint="eastAsia"/>
              </w:rPr>
              <w:t>无</w:t>
            </w:r>
          </w:p>
        </w:tc>
      </w:tr>
    </w:tbl>
    <w:p w14:paraId="3F59C5D3" w14:textId="545F31C2" w:rsidR="007C602A" w:rsidRPr="002C16B5" w:rsidRDefault="00E66624" w:rsidP="000A7FF6">
      <w:pPr>
        <w:ind w:firstLine="480"/>
      </w:pPr>
      <w:ins w:id="1059" w:author="科 雷" w:date="2019-05-20T19:19:00Z">
        <w:r>
          <w:rPr>
            <w:rFonts w:hint="eastAsia"/>
          </w:rPr>
          <w:t>辅助功能用例描述</w:t>
        </w:r>
      </w:ins>
      <w:r w:rsidR="00FB30C2">
        <w:rPr>
          <w:rFonts w:hint="eastAsia"/>
        </w:rPr>
        <w:t>如图</w:t>
      </w:r>
      <w:r w:rsidR="00AD3FBB">
        <w:rPr>
          <w:rFonts w:hint="eastAsia"/>
        </w:rPr>
        <w:t>3-</w:t>
      </w:r>
      <w:r w:rsidR="002834AA">
        <w:rPr>
          <w:rFonts w:hint="eastAsia"/>
        </w:rPr>
        <w:t>20</w:t>
      </w:r>
      <w:del w:id="1060" w:author="科 雷" w:date="2019-05-20T19:19:00Z">
        <w:r w:rsidR="00AD3FBB" w:rsidDel="00E66624">
          <w:delText xml:space="preserve"> </w:delText>
        </w:r>
        <w:r w:rsidR="00AD3FBB" w:rsidDel="00E66624">
          <w:rPr>
            <w:rFonts w:hint="eastAsia"/>
          </w:rPr>
          <w:delText>辅助功能用例描述</w:delText>
        </w:r>
      </w:del>
      <w:r w:rsidR="0018332F">
        <w:rPr>
          <w:rFonts w:hint="eastAsia"/>
        </w:rPr>
        <w:t>，系统中还有其他简单的辅助功能，能够优化用户的体验，查看自己收藏的题目，查看消息</w:t>
      </w:r>
      <w:r w:rsidR="009770A5">
        <w:rPr>
          <w:rFonts w:hint="eastAsia"/>
        </w:rPr>
        <w:t>即使点击消息进入消息的分页展示界面，查看其它用户的评论回复</w:t>
      </w:r>
      <w:r w:rsidR="0018332F">
        <w:rPr>
          <w:rFonts w:hint="eastAsia"/>
        </w:rPr>
        <w:t>，也能够查看自己的做题统计，了解自己的不足</w:t>
      </w:r>
      <w:r w:rsidR="007C1FA5">
        <w:rPr>
          <w:rFonts w:hint="eastAsia"/>
        </w:rPr>
        <w:t>。</w:t>
      </w:r>
    </w:p>
    <w:p w14:paraId="20A43B09" w14:textId="65369E47" w:rsidR="00D7492A" w:rsidRDefault="00853D6B" w:rsidP="002A5224">
      <w:pPr>
        <w:ind w:firstLine="480"/>
        <w:jc w:val="left"/>
      </w:pPr>
      <w:r>
        <w:object w:dxaOrig="8506" w:dyaOrig="5911" w14:anchorId="2A3A445F">
          <v:shape id="_x0000_i1037" type="#_x0000_t75" style="width:417.6pt;height:222.6pt" o:ole="">
            <v:imagedata r:id="rId46" o:title=""/>
          </v:shape>
          <o:OLEObject Type="Embed" ProgID="Visio.Drawing.15" ShapeID="_x0000_i1037" DrawAspect="Content" ObjectID="_1619894577" r:id="rId47"/>
        </w:object>
      </w:r>
    </w:p>
    <w:p w14:paraId="7B62FFE0" w14:textId="6D1F4EE6" w:rsidR="00FB30C2" w:rsidRPr="00EE32D2" w:rsidRDefault="00FB30C2" w:rsidP="00EE32D2">
      <w:pPr>
        <w:ind w:firstLine="420"/>
        <w:jc w:val="center"/>
        <w:rPr>
          <w:sz w:val="21"/>
          <w:szCs w:val="21"/>
        </w:rPr>
      </w:pPr>
      <w:r w:rsidRPr="00EE32D2">
        <w:rPr>
          <w:rFonts w:hint="eastAsia"/>
          <w:sz w:val="21"/>
          <w:szCs w:val="21"/>
        </w:rPr>
        <w:lastRenderedPageBreak/>
        <w:t>图3-</w:t>
      </w:r>
      <w:r w:rsidR="00063B99" w:rsidRPr="00EE32D2">
        <w:rPr>
          <w:sz w:val="21"/>
          <w:szCs w:val="21"/>
        </w:rPr>
        <w:t>20</w:t>
      </w:r>
      <w:r w:rsidRPr="00EE32D2">
        <w:rPr>
          <w:rFonts w:hint="eastAsia"/>
          <w:sz w:val="21"/>
          <w:szCs w:val="21"/>
        </w:rPr>
        <w:t>辅助功能用例描述</w:t>
      </w:r>
    </w:p>
    <w:p w14:paraId="150CB4C9" w14:textId="022C7D29" w:rsidR="00322CAC" w:rsidRDefault="00322CAC" w:rsidP="00322CAC">
      <w:pPr>
        <w:ind w:firstLine="480"/>
      </w:pPr>
      <w:r w:rsidRPr="00322CAC">
        <w:rPr>
          <w:rFonts w:hint="eastAsia"/>
        </w:rPr>
        <w:t>浏览个人做题统计</w:t>
      </w:r>
      <w:r>
        <w:rPr>
          <w:rFonts w:hint="eastAsia"/>
        </w:rPr>
        <w:t>用例描述如表</w:t>
      </w:r>
      <w:r>
        <w:t>3</w:t>
      </w:r>
      <w:r>
        <w:rPr>
          <w:rFonts w:hint="eastAsia"/>
        </w:rPr>
        <w:t>-</w:t>
      </w:r>
      <w:r w:rsidR="00063B99">
        <w:rPr>
          <w:rFonts w:hint="eastAsia"/>
        </w:rPr>
        <w:t>21</w:t>
      </w:r>
      <w:ins w:id="1061" w:author="科 雷" w:date="2019-05-20T16:54:00Z">
        <w:r w:rsidR="00BD6E45">
          <w:rPr>
            <w:rFonts w:hint="eastAsia"/>
          </w:rPr>
          <w:t>：</w:t>
        </w:r>
      </w:ins>
    </w:p>
    <w:p w14:paraId="238043D6" w14:textId="3EE38D7C" w:rsidR="00322CAC" w:rsidRPr="00EE32D2" w:rsidRDefault="00322CAC" w:rsidP="00EE32D2">
      <w:pPr>
        <w:ind w:firstLine="420"/>
        <w:jc w:val="center"/>
        <w:rPr>
          <w:sz w:val="21"/>
          <w:szCs w:val="21"/>
        </w:rPr>
      </w:pPr>
      <w:r w:rsidRPr="00EE32D2">
        <w:rPr>
          <w:rFonts w:hint="eastAsia"/>
          <w:sz w:val="21"/>
          <w:szCs w:val="21"/>
        </w:rPr>
        <w:t>表3-</w:t>
      </w:r>
      <w:r w:rsidR="00063B99" w:rsidRPr="00EE32D2">
        <w:rPr>
          <w:sz w:val="21"/>
          <w:szCs w:val="21"/>
        </w:rPr>
        <w:t>21</w:t>
      </w:r>
      <w:r w:rsidRPr="00EE32D2">
        <w:rPr>
          <w:rFonts w:hint="eastAsia"/>
          <w:sz w:val="21"/>
          <w:szCs w:val="21"/>
        </w:rPr>
        <w:t>浏览个人做题统计</w:t>
      </w:r>
    </w:p>
    <w:tbl>
      <w:tblPr>
        <w:tblStyle w:val="ae"/>
        <w:tblW w:w="0" w:type="auto"/>
        <w:jc w:val="center"/>
        <w:tblLook w:val="04A0" w:firstRow="1" w:lastRow="0" w:firstColumn="1" w:lastColumn="0" w:noHBand="0" w:noVBand="1"/>
        <w:tblPrChange w:id="1062" w:author="科 雷" w:date="2019-05-20T21:33:00Z">
          <w:tblPr>
            <w:tblStyle w:val="ae"/>
            <w:tblW w:w="0" w:type="auto"/>
            <w:jc w:val="center"/>
            <w:tblLook w:val="04A0" w:firstRow="1" w:lastRow="0" w:firstColumn="1" w:lastColumn="0" w:noHBand="0" w:noVBand="1"/>
          </w:tblPr>
        </w:tblPrChange>
      </w:tblPr>
      <w:tblGrid>
        <w:gridCol w:w="1242"/>
        <w:gridCol w:w="2831"/>
        <w:gridCol w:w="1280"/>
        <w:gridCol w:w="3119"/>
        <w:tblGridChange w:id="1063">
          <w:tblGrid>
            <w:gridCol w:w="1242"/>
            <w:gridCol w:w="2831"/>
            <w:gridCol w:w="1280"/>
            <w:gridCol w:w="3119"/>
          </w:tblGrid>
        </w:tblGridChange>
      </w:tblGrid>
      <w:tr w:rsidR="00322CAC" w:rsidRPr="00DA70D4" w14:paraId="038031EE" w14:textId="77777777" w:rsidTr="0020016F">
        <w:trPr>
          <w:trHeight w:val="377"/>
          <w:jc w:val="center"/>
          <w:trPrChange w:id="1064" w:author="科 雷" w:date="2019-05-20T21:33:00Z">
            <w:trPr>
              <w:trHeight w:val="377"/>
              <w:jc w:val="center"/>
            </w:trPr>
          </w:trPrChange>
        </w:trPr>
        <w:tc>
          <w:tcPr>
            <w:tcW w:w="1242" w:type="dxa"/>
            <w:tcBorders>
              <w:left w:val="nil"/>
              <w:bottom w:val="single" w:sz="4" w:space="0" w:color="auto"/>
              <w:right w:val="nil"/>
            </w:tcBorders>
            <w:shd w:val="clear" w:color="auto" w:fill="auto"/>
            <w:vAlign w:val="center"/>
            <w:tcPrChange w:id="1065" w:author="科 雷" w:date="2019-05-20T21:33:00Z">
              <w:tcPr>
                <w:tcW w:w="1242" w:type="dxa"/>
                <w:shd w:val="clear" w:color="auto" w:fill="F2F2F2" w:themeFill="background1" w:themeFillShade="F2"/>
                <w:vAlign w:val="center"/>
              </w:tcPr>
            </w:tcPrChange>
          </w:tcPr>
          <w:p w14:paraId="0AB720CB" w14:textId="77777777" w:rsidR="00322CAC" w:rsidRDefault="00322CAC">
            <w:pPr>
              <w:ind w:firstLineChars="0" w:firstLine="0"/>
              <w:pPrChange w:id="1066" w:author="科 雷" w:date="2019-05-20T16:47:00Z">
                <w:pPr>
                  <w:ind w:firstLine="480"/>
                  <w:jc w:val="center"/>
                </w:pPr>
              </w:pPrChange>
            </w:pPr>
            <w:r>
              <w:rPr>
                <w:rFonts w:hint="eastAsia"/>
              </w:rPr>
              <w:t>用例编号</w:t>
            </w:r>
          </w:p>
        </w:tc>
        <w:tc>
          <w:tcPr>
            <w:tcW w:w="2831" w:type="dxa"/>
            <w:tcBorders>
              <w:left w:val="nil"/>
              <w:bottom w:val="single" w:sz="4" w:space="0" w:color="auto"/>
              <w:right w:val="nil"/>
            </w:tcBorders>
            <w:shd w:val="clear" w:color="auto" w:fill="auto"/>
            <w:vAlign w:val="center"/>
            <w:tcPrChange w:id="1067" w:author="科 雷" w:date="2019-05-20T21:33:00Z">
              <w:tcPr>
                <w:tcW w:w="2831" w:type="dxa"/>
                <w:vAlign w:val="center"/>
              </w:tcPr>
            </w:tcPrChange>
          </w:tcPr>
          <w:p w14:paraId="2E71BA21" w14:textId="5C808105" w:rsidR="00322CAC" w:rsidRDefault="00322CAC" w:rsidP="009C23DD">
            <w:pPr>
              <w:ind w:firstLine="480"/>
            </w:pPr>
            <w:r>
              <w:t>001</w:t>
            </w:r>
            <w:r w:rsidR="005F34C7">
              <w:t>2</w:t>
            </w:r>
          </w:p>
        </w:tc>
        <w:tc>
          <w:tcPr>
            <w:tcW w:w="1280" w:type="dxa"/>
            <w:tcBorders>
              <w:left w:val="nil"/>
              <w:bottom w:val="single" w:sz="4" w:space="0" w:color="auto"/>
              <w:right w:val="nil"/>
            </w:tcBorders>
            <w:shd w:val="clear" w:color="auto" w:fill="auto"/>
            <w:vAlign w:val="center"/>
            <w:tcPrChange w:id="1068" w:author="科 雷" w:date="2019-05-20T21:33:00Z">
              <w:tcPr>
                <w:tcW w:w="1280" w:type="dxa"/>
                <w:shd w:val="clear" w:color="auto" w:fill="F2F2F2" w:themeFill="background1" w:themeFillShade="F2"/>
                <w:vAlign w:val="center"/>
              </w:tcPr>
            </w:tcPrChange>
          </w:tcPr>
          <w:p w14:paraId="5BFE482C" w14:textId="77777777" w:rsidR="00322CAC" w:rsidRDefault="00322CAC">
            <w:pPr>
              <w:ind w:firstLineChars="0" w:firstLine="0"/>
              <w:pPrChange w:id="1069" w:author="科 雷" w:date="2019-05-20T16:47:00Z">
                <w:pPr>
                  <w:ind w:firstLine="480"/>
                </w:pPr>
              </w:pPrChange>
            </w:pPr>
            <w:r>
              <w:rPr>
                <w:rFonts w:hint="eastAsia"/>
              </w:rPr>
              <w:t>用例名称</w:t>
            </w:r>
          </w:p>
        </w:tc>
        <w:tc>
          <w:tcPr>
            <w:tcW w:w="3119" w:type="dxa"/>
            <w:tcBorders>
              <w:left w:val="nil"/>
              <w:bottom w:val="single" w:sz="4" w:space="0" w:color="auto"/>
              <w:right w:val="nil"/>
            </w:tcBorders>
            <w:shd w:val="clear" w:color="auto" w:fill="auto"/>
            <w:vAlign w:val="center"/>
            <w:tcPrChange w:id="1070" w:author="科 雷" w:date="2019-05-20T21:33:00Z">
              <w:tcPr>
                <w:tcW w:w="3119" w:type="dxa"/>
                <w:vAlign w:val="center"/>
              </w:tcPr>
            </w:tcPrChange>
          </w:tcPr>
          <w:p w14:paraId="4523A510" w14:textId="54480907" w:rsidR="00322CAC" w:rsidRPr="004F28EA" w:rsidRDefault="00322CAC" w:rsidP="009C23DD">
            <w:pPr>
              <w:ind w:firstLine="480"/>
              <w:jc w:val="left"/>
            </w:pPr>
            <w:r w:rsidRPr="00322CAC">
              <w:rPr>
                <w:rFonts w:hint="eastAsia"/>
              </w:rPr>
              <w:t>浏览个人做题统计</w:t>
            </w:r>
          </w:p>
        </w:tc>
      </w:tr>
      <w:tr w:rsidR="00322CAC" w14:paraId="06101506" w14:textId="77777777" w:rsidTr="0020016F">
        <w:trPr>
          <w:trHeight w:val="377"/>
          <w:jc w:val="center"/>
          <w:trPrChange w:id="1071" w:author="科 雷" w:date="2019-05-20T21:33:00Z">
            <w:trPr>
              <w:trHeight w:val="377"/>
              <w:jc w:val="center"/>
            </w:trPr>
          </w:trPrChange>
        </w:trPr>
        <w:tc>
          <w:tcPr>
            <w:tcW w:w="1242" w:type="dxa"/>
            <w:tcBorders>
              <w:top w:val="single" w:sz="4" w:space="0" w:color="auto"/>
              <w:left w:val="nil"/>
              <w:bottom w:val="nil"/>
              <w:right w:val="nil"/>
            </w:tcBorders>
            <w:shd w:val="clear" w:color="auto" w:fill="auto"/>
            <w:vAlign w:val="center"/>
            <w:tcPrChange w:id="1072" w:author="科 雷" w:date="2019-05-20T21:33:00Z">
              <w:tcPr>
                <w:tcW w:w="1242" w:type="dxa"/>
                <w:shd w:val="clear" w:color="auto" w:fill="F2F2F2" w:themeFill="background1" w:themeFillShade="F2"/>
                <w:vAlign w:val="center"/>
              </w:tcPr>
            </w:tcPrChange>
          </w:tcPr>
          <w:p w14:paraId="68082624" w14:textId="77777777" w:rsidR="00322CAC" w:rsidRDefault="00322CAC">
            <w:pPr>
              <w:ind w:firstLineChars="0" w:firstLine="0"/>
              <w:pPrChange w:id="1073" w:author="科 雷" w:date="2019-05-20T16:47:00Z">
                <w:pPr>
                  <w:ind w:firstLine="480"/>
                  <w:jc w:val="center"/>
                </w:pPr>
              </w:pPrChange>
            </w:pPr>
            <w:r>
              <w:rPr>
                <w:rFonts w:hint="eastAsia"/>
              </w:rPr>
              <w:t>编制人</w:t>
            </w:r>
          </w:p>
        </w:tc>
        <w:tc>
          <w:tcPr>
            <w:tcW w:w="2831" w:type="dxa"/>
            <w:tcBorders>
              <w:top w:val="single" w:sz="4" w:space="0" w:color="auto"/>
              <w:left w:val="nil"/>
              <w:bottom w:val="nil"/>
              <w:right w:val="nil"/>
            </w:tcBorders>
            <w:shd w:val="clear" w:color="auto" w:fill="auto"/>
            <w:vAlign w:val="center"/>
            <w:tcPrChange w:id="1074" w:author="科 雷" w:date="2019-05-20T21:33:00Z">
              <w:tcPr>
                <w:tcW w:w="2831" w:type="dxa"/>
                <w:vAlign w:val="center"/>
              </w:tcPr>
            </w:tcPrChange>
          </w:tcPr>
          <w:p w14:paraId="1BAC1324" w14:textId="77777777" w:rsidR="00322CAC" w:rsidRDefault="00322CAC"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1075" w:author="科 雷" w:date="2019-05-20T21:33:00Z">
              <w:tcPr>
                <w:tcW w:w="1280" w:type="dxa"/>
                <w:shd w:val="clear" w:color="auto" w:fill="F2F2F2" w:themeFill="background1" w:themeFillShade="F2"/>
                <w:vAlign w:val="center"/>
              </w:tcPr>
            </w:tcPrChange>
          </w:tcPr>
          <w:p w14:paraId="3366FA4F" w14:textId="77777777" w:rsidR="00322CAC" w:rsidRDefault="00322CAC">
            <w:pPr>
              <w:ind w:firstLineChars="0" w:firstLine="0"/>
              <w:pPrChange w:id="1076" w:author="科 雷" w:date="2019-05-20T16:47:00Z">
                <w:pPr>
                  <w:ind w:firstLine="480"/>
                  <w:jc w:val="center"/>
                </w:pPr>
              </w:pPrChange>
            </w:pPr>
            <w:r>
              <w:rPr>
                <w:rFonts w:hint="eastAsia"/>
              </w:rPr>
              <w:t>编制日期</w:t>
            </w:r>
          </w:p>
        </w:tc>
        <w:tc>
          <w:tcPr>
            <w:tcW w:w="3119" w:type="dxa"/>
            <w:tcBorders>
              <w:top w:val="single" w:sz="4" w:space="0" w:color="auto"/>
              <w:left w:val="nil"/>
              <w:bottom w:val="nil"/>
              <w:right w:val="nil"/>
            </w:tcBorders>
            <w:shd w:val="clear" w:color="auto" w:fill="auto"/>
            <w:vAlign w:val="center"/>
            <w:tcPrChange w:id="1077" w:author="科 雷" w:date="2019-05-20T21:33:00Z">
              <w:tcPr>
                <w:tcW w:w="3119" w:type="dxa"/>
                <w:vAlign w:val="center"/>
              </w:tcPr>
            </w:tcPrChange>
          </w:tcPr>
          <w:p w14:paraId="109D8550" w14:textId="77777777" w:rsidR="00322CAC" w:rsidRDefault="00322CAC" w:rsidP="009C23DD">
            <w:pPr>
              <w:ind w:firstLine="480"/>
            </w:pPr>
            <w:r>
              <w:t>2019</w:t>
            </w:r>
            <w:r>
              <w:rPr>
                <w:rFonts w:hint="eastAsia"/>
              </w:rPr>
              <w:t>-</w:t>
            </w:r>
            <w:r>
              <w:t>05</w:t>
            </w:r>
            <w:r>
              <w:rPr>
                <w:rFonts w:hint="eastAsia"/>
              </w:rPr>
              <w:t>-</w:t>
            </w:r>
            <w:r>
              <w:t>06</w:t>
            </w:r>
          </w:p>
        </w:tc>
      </w:tr>
      <w:tr w:rsidR="00A034CF" w14:paraId="0BF08805" w14:textId="77777777" w:rsidTr="0020016F">
        <w:trPr>
          <w:trHeight w:val="377"/>
          <w:jc w:val="center"/>
          <w:trPrChange w:id="1078"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79" w:author="科 雷" w:date="2019-05-20T21:33:00Z">
              <w:tcPr>
                <w:tcW w:w="1242" w:type="dxa"/>
                <w:shd w:val="clear" w:color="auto" w:fill="F2F2F2" w:themeFill="background1" w:themeFillShade="F2"/>
                <w:vAlign w:val="center"/>
              </w:tcPr>
            </w:tcPrChange>
          </w:tcPr>
          <w:p w14:paraId="32033B2E" w14:textId="77777777" w:rsidR="00A034CF" w:rsidRDefault="00A034CF">
            <w:pPr>
              <w:ind w:firstLineChars="0" w:firstLine="0"/>
              <w:pPrChange w:id="1080" w:author="科 雷" w:date="2019-05-20T16:47:00Z">
                <w:pPr>
                  <w:ind w:firstLine="480"/>
                  <w:jc w:val="center"/>
                </w:pPr>
              </w:pPrChange>
            </w:pPr>
            <w:r>
              <w:rPr>
                <w:rFonts w:hint="eastAsia"/>
              </w:rPr>
              <w:t>用例描述</w:t>
            </w:r>
          </w:p>
        </w:tc>
        <w:tc>
          <w:tcPr>
            <w:tcW w:w="7230" w:type="dxa"/>
            <w:gridSpan w:val="3"/>
            <w:tcBorders>
              <w:top w:val="nil"/>
              <w:left w:val="nil"/>
              <w:bottom w:val="nil"/>
              <w:right w:val="nil"/>
            </w:tcBorders>
            <w:shd w:val="clear" w:color="auto" w:fill="auto"/>
            <w:tcPrChange w:id="1081" w:author="科 雷" w:date="2019-05-20T21:33:00Z">
              <w:tcPr>
                <w:tcW w:w="7230" w:type="dxa"/>
                <w:gridSpan w:val="3"/>
              </w:tcPr>
            </w:tcPrChange>
          </w:tcPr>
          <w:p w14:paraId="41022FCC" w14:textId="660BB090" w:rsidR="00A034CF" w:rsidRDefault="00A034CF" w:rsidP="00A034CF">
            <w:pPr>
              <w:ind w:firstLine="480"/>
            </w:pPr>
            <w:r>
              <w:rPr>
                <w:rFonts w:hint="eastAsia"/>
              </w:rPr>
              <w:t>用户查看自己在系统中做题的所有统计信息</w:t>
            </w:r>
          </w:p>
        </w:tc>
      </w:tr>
      <w:tr w:rsidR="00A034CF" w14:paraId="0A6876E2" w14:textId="77777777" w:rsidTr="0020016F">
        <w:trPr>
          <w:trHeight w:val="377"/>
          <w:jc w:val="center"/>
          <w:trPrChange w:id="1082"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83" w:author="科 雷" w:date="2019-05-20T21:33:00Z">
              <w:tcPr>
                <w:tcW w:w="1242" w:type="dxa"/>
                <w:shd w:val="clear" w:color="auto" w:fill="F2F2F2" w:themeFill="background1" w:themeFillShade="F2"/>
                <w:vAlign w:val="center"/>
              </w:tcPr>
            </w:tcPrChange>
          </w:tcPr>
          <w:p w14:paraId="259ED24D" w14:textId="77777777" w:rsidR="00A034CF" w:rsidRDefault="00A034CF">
            <w:pPr>
              <w:ind w:firstLineChars="0" w:firstLine="0"/>
              <w:pPrChange w:id="1084" w:author="科 雷" w:date="2019-05-20T16:47:00Z">
                <w:pPr>
                  <w:ind w:firstLine="480"/>
                  <w:jc w:val="center"/>
                </w:pPr>
              </w:pPrChange>
            </w:pPr>
            <w:r>
              <w:rPr>
                <w:rFonts w:hint="eastAsia"/>
              </w:rPr>
              <w:t>参与者</w:t>
            </w:r>
          </w:p>
        </w:tc>
        <w:tc>
          <w:tcPr>
            <w:tcW w:w="7230" w:type="dxa"/>
            <w:gridSpan w:val="3"/>
            <w:tcBorders>
              <w:top w:val="nil"/>
              <w:left w:val="nil"/>
              <w:bottom w:val="nil"/>
              <w:right w:val="nil"/>
            </w:tcBorders>
            <w:shd w:val="clear" w:color="auto" w:fill="auto"/>
            <w:vAlign w:val="center"/>
            <w:tcPrChange w:id="1085" w:author="科 雷" w:date="2019-05-20T21:33:00Z">
              <w:tcPr>
                <w:tcW w:w="7230" w:type="dxa"/>
                <w:gridSpan w:val="3"/>
                <w:vAlign w:val="center"/>
              </w:tcPr>
            </w:tcPrChange>
          </w:tcPr>
          <w:p w14:paraId="58F6AD70" w14:textId="77777777" w:rsidR="00A034CF" w:rsidRDefault="00A034CF" w:rsidP="00A034CF">
            <w:pPr>
              <w:ind w:firstLine="480"/>
            </w:pPr>
            <w:r>
              <w:rPr>
                <w:rFonts w:hint="eastAsia"/>
              </w:rPr>
              <w:t>用户</w:t>
            </w:r>
          </w:p>
        </w:tc>
      </w:tr>
      <w:tr w:rsidR="00A034CF" w:rsidRPr="001B42CC" w14:paraId="0282B0AB" w14:textId="77777777" w:rsidTr="0020016F">
        <w:trPr>
          <w:trHeight w:val="377"/>
          <w:jc w:val="center"/>
          <w:trPrChange w:id="1086"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87" w:author="科 雷" w:date="2019-05-20T21:33:00Z">
              <w:tcPr>
                <w:tcW w:w="1242" w:type="dxa"/>
                <w:shd w:val="clear" w:color="auto" w:fill="F2F2F2" w:themeFill="background1" w:themeFillShade="F2"/>
                <w:vAlign w:val="center"/>
              </w:tcPr>
            </w:tcPrChange>
          </w:tcPr>
          <w:p w14:paraId="64A583BB" w14:textId="77777777" w:rsidR="00A034CF" w:rsidRDefault="00A034CF">
            <w:pPr>
              <w:ind w:firstLineChars="0" w:firstLine="0"/>
              <w:pPrChange w:id="1088" w:author="科 雷" w:date="2019-05-20T16:47:00Z">
                <w:pPr>
                  <w:ind w:firstLine="480"/>
                  <w:jc w:val="center"/>
                </w:pPr>
              </w:pPrChange>
            </w:pPr>
            <w:r w:rsidRPr="001E5709">
              <w:rPr>
                <w:rFonts w:hint="eastAsia"/>
              </w:rPr>
              <w:t>前置条件</w:t>
            </w:r>
          </w:p>
        </w:tc>
        <w:tc>
          <w:tcPr>
            <w:tcW w:w="7230" w:type="dxa"/>
            <w:gridSpan w:val="3"/>
            <w:tcBorders>
              <w:top w:val="nil"/>
              <w:left w:val="nil"/>
              <w:bottom w:val="nil"/>
              <w:right w:val="nil"/>
            </w:tcBorders>
            <w:shd w:val="clear" w:color="auto" w:fill="auto"/>
            <w:tcPrChange w:id="1089" w:author="科 雷" w:date="2019-05-20T21:33:00Z">
              <w:tcPr>
                <w:tcW w:w="7230" w:type="dxa"/>
                <w:gridSpan w:val="3"/>
              </w:tcPr>
            </w:tcPrChange>
          </w:tcPr>
          <w:p w14:paraId="3CBB8FA6" w14:textId="0FBB4B87" w:rsidR="00A034CF" w:rsidRPr="001B42CC" w:rsidRDefault="00A034CF" w:rsidP="00A034CF">
            <w:pPr>
              <w:ind w:firstLine="480"/>
            </w:pPr>
            <w:r>
              <w:rPr>
                <w:rFonts w:hint="eastAsia"/>
              </w:rPr>
              <w:t>用户登录之后</w:t>
            </w:r>
          </w:p>
        </w:tc>
      </w:tr>
      <w:tr w:rsidR="00A034CF" w14:paraId="068155DC" w14:textId="77777777" w:rsidTr="0020016F">
        <w:trPr>
          <w:trHeight w:val="377"/>
          <w:jc w:val="center"/>
          <w:trPrChange w:id="1090"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091" w:author="科 雷" w:date="2019-05-20T21:33:00Z">
              <w:tcPr>
                <w:tcW w:w="1242" w:type="dxa"/>
                <w:shd w:val="clear" w:color="auto" w:fill="F2F2F2" w:themeFill="background1" w:themeFillShade="F2"/>
                <w:vAlign w:val="center"/>
              </w:tcPr>
            </w:tcPrChange>
          </w:tcPr>
          <w:p w14:paraId="6AC05008" w14:textId="77777777" w:rsidR="00A034CF" w:rsidRDefault="00A034CF">
            <w:pPr>
              <w:ind w:firstLineChars="0" w:firstLine="0"/>
              <w:pPrChange w:id="1092" w:author="科 雷" w:date="2019-05-20T16:47: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shd w:val="clear" w:color="auto" w:fill="auto"/>
            <w:vAlign w:val="center"/>
            <w:tcPrChange w:id="1093" w:author="科 雷" w:date="2019-05-20T21:33:00Z">
              <w:tcPr>
                <w:tcW w:w="7230" w:type="dxa"/>
                <w:gridSpan w:val="3"/>
                <w:vAlign w:val="center"/>
              </w:tcPr>
            </w:tcPrChange>
          </w:tcPr>
          <w:p w14:paraId="6ECB40C9" w14:textId="77777777" w:rsidR="00A034CF" w:rsidRDefault="00A034CF" w:rsidP="00A034CF">
            <w:pPr>
              <w:ind w:firstLine="480"/>
            </w:pPr>
            <w:r>
              <w:rPr>
                <w:rFonts w:hint="eastAsia"/>
              </w:rPr>
              <w:t>无</w:t>
            </w:r>
          </w:p>
        </w:tc>
      </w:tr>
      <w:tr w:rsidR="00A034CF" w14:paraId="715D4A25" w14:textId="77777777" w:rsidTr="0020016F">
        <w:trPr>
          <w:trHeight w:val="50"/>
          <w:jc w:val="center"/>
          <w:trPrChange w:id="1094" w:author="科 雷" w:date="2019-05-20T21:33:00Z">
            <w:trPr>
              <w:trHeight w:val="50"/>
              <w:jc w:val="center"/>
            </w:trPr>
          </w:trPrChange>
        </w:trPr>
        <w:tc>
          <w:tcPr>
            <w:tcW w:w="1242" w:type="dxa"/>
            <w:tcBorders>
              <w:top w:val="nil"/>
              <w:left w:val="nil"/>
              <w:bottom w:val="nil"/>
              <w:right w:val="nil"/>
            </w:tcBorders>
            <w:shd w:val="clear" w:color="auto" w:fill="auto"/>
            <w:vAlign w:val="center"/>
            <w:tcPrChange w:id="1095" w:author="科 雷" w:date="2019-05-20T21:33:00Z">
              <w:tcPr>
                <w:tcW w:w="1242" w:type="dxa"/>
                <w:shd w:val="clear" w:color="auto" w:fill="F2F2F2" w:themeFill="background1" w:themeFillShade="F2"/>
                <w:vAlign w:val="center"/>
              </w:tcPr>
            </w:tcPrChange>
          </w:tcPr>
          <w:p w14:paraId="2AC78FB2" w14:textId="77777777" w:rsidR="00A034CF" w:rsidRDefault="00A034CF">
            <w:pPr>
              <w:ind w:firstLineChars="0" w:firstLine="0"/>
              <w:pPrChange w:id="1096" w:author="科 雷" w:date="2019-05-20T16:47:00Z">
                <w:pPr>
                  <w:ind w:firstLine="480"/>
                  <w:jc w:val="center"/>
                </w:pPr>
              </w:pPrChange>
            </w:pPr>
            <w:r>
              <w:rPr>
                <w:rFonts w:hint="eastAsia"/>
              </w:rPr>
              <w:t>优先级别</w:t>
            </w:r>
          </w:p>
        </w:tc>
        <w:tc>
          <w:tcPr>
            <w:tcW w:w="7230" w:type="dxa"/>
            <w:gridSpan w:val="3"/>
            <w:tcBorders>
              <w:top w:val="nil"/>
              <w:left w:val="nil"/>
              <w:bottom w:val="nil"/>
              <w:right w:val="nil"/>
            </w:tcBorders>
            <w:shd w:val="clear" w:color="auto" w:fill="auto"/>
            <w:vAlign w:val="center"/>
            <w:tcPrChange w:id="1097" w:author="科 雷" w:date="2019-05-20T21:33:00Z">
              <w:tcPr>
                <w:tcW w:w="7230" w:type="dxa"/>
                <w:gridSpan w:val="3"/>
                <w:vAlign w:val="center"/>
              </w:tcPr>
            </w:tcPrChange>
          </w:tcPr>
          <w:p w14:paraId="44E07109" w14:textId="77777777" w:rsidR="00A034CF" w:rsidRDefault="00A034CF" w:rsidP="00A034CF">
            <w:pPr>
              <w:ind w:firstLine="480"/>
            </w:pPr>
            <w:r>
              <w:rPr>
                <w:rFonts w:hint="eastAsia"/>
              </w:rPr>
              <w:t>高</w:t>
            </w:r>
          </w:p>
        </w:tc>
      </w:tr>
      <w:tr w:rsidR="00A034CF" w:rsidRPr="00015163" w14:paraId="5BF1A500" w14:textId="77777777" w:rsidTr="00BE6799">
        <w:trPr>
          <w:trHeight w:val="377"/>
          <w:jc w:val="center"/>
          <w:trPrChange w:id="1098" w:author="科 雷" w:date="2019-05-20T16:50:00Z">
            <w:trPr>
              <w:trHeight w:val="377"/>
              <w:jc w:val="center"/>
            </w:trPr>
          </w:trPrChange>
        </w:trPr>
        <w:tc>
          <w:tcPr>
            <w:tcW w:w="8472" w:type="dxa"/>
            <w:gridSpan w:val="4"/>
            <w:tcBorders>
              <w:top w:val="nil"/>
              <w:left w:val="nil"/>
              <w:bottom w:val="nil"/>
              <w:right w:val="nil"/>
            </w:tcBorders>
            <w:shd w:val="clear" w:color="auto" w:fill="auto"/>
            <w:vAlign w:val="center"/>
            <w:tcPrChange w:id="1099" w:author="科 雷" w:date="2019-05-20T16:50:00Z">
              <w:tcPr>
                <w:tcW w:w="8472" w:type="dxa"/>
                <w:gridSpan w:val="4"/>
                <w:shd w:val="clear" w:color="auto" w:fill="auto"/>
                <w:vAlign w:val="center"/>
              </w:tcPr>
            </w:tcPrChange>
          </w:tcPr>
          <w:p w14:paraId="22F27284" w14:textId="31D57112" w:rsidR="00A034CF" w:rsidDel="00125EAC" w:rsidRDefault="00A034CF" w:rsidP="00A034CF">
            <w:pPr>
              <w:ind w:firstLine="480"/>
              <w:rPr>
                <w:del w:id="1100" w:author="科 雷" w:date="2019-05-20T17:39:00Z"/>
              </w:rPr>
            </w:pPr>
            <w:r>
              <w:rPr>
                <w:rFonts w:hint="eastAsia"/>
              </w:rPr>
              <w:t>基本事件流</w:t>
            </w:r>
          </w:p>
          <w:p w14:paraId="481B5751" w14:textId="739D7310" w:rsidR="005A17A2" w:rsidRPr="005A17A2" w:rsidRDefault="00125EAC" w:rsidP="00125EAC">
            <w:pPr>
              <w:ind w:firstLineChars="50" w:firstLine="120"/>
              <w:pPrChange w:id="1101" w:author="科 雷" w:date="2019-05-20T17:39:00Z">
                <w:pPr>
                  <w:numPr>
                    <w:numId w:val="34"/>
                  </w:numPr>
                  <w:adjustRightInd/>
                  <w:spacing w:line="240" w:lineRule="auto"/>
                  <w:ind w:left="960" w:firstLine="480"/>
                  <w:textAlignment w:val="auto"/>
                </w:pPr>
              </w:pPrChange>
            </w:pPr>
            <w:ins w:id="1102" w:author="科 雷" w:date="2019-05-20T17:39:00Z">
              <w:r>
                <w:rPr>
                  <w:rFonts w:hint="eastAsia"/>
                </w:rPr>
                <w:t>1</w:t>
              </w:r>
              <w:r>
                <w:t xml:space="preserve">. </w:t>
              </w:r>
            </w:ins>
            <w:r w:rsidR="005A17A2">
              <w:rPr>
                <w:rFonts w:hint="eastAsia"/>
              </w:rPr>
              <w:t>登录之后在首页能够查看自己的统计信息</w:t>
            </w:r>
          </w:p>
        </w:tc>
      </w:tr>
      <w:tr w:rsidR="00A034CF" w:rsidRPr="00BA4572" w14:paraId="41939766" w14:textId="77777777" w:rsidTr="00BE6799">
        <w:trPr>
          <w:trHeight w:val="666"/>
          <w:jc w:val="center"/>
          <w:trPrChange w:id="1103" w:author="科 雷" w:date="2019-05-20T16:50:00Z">
            <w:trPr>
              <w:trHeight w:val="666"/>
              <w:jc w:val="center"/>
            </w:trPr>
          </w:trPrChange>
        </w:trPr>
        <w:tc>
          <w:tcPr>
            <w:tcW w:w="8472" w:type="dxa"/>
            <w:gridSpan w:val="4"/>
            <w:tcBorders>
              <w:top w:val="nil"/>
              <w:left w:val="nil"/>
              <w:bottom w:val="nil"/>
              <w:right w:val="nil"/>
            </w:tcBorders>
            <w:shd w:val="clear" w:color="auto" w:fill="auto"/>
            <w:vAlign w:val="center"/>
            <w:tcPrChange w:id="1104" w:author="科 雷" w:date="2019-05-20T16:50:00Z">
              <w:tcPr>
                <w:tcW w:w="8472" w:type="dxa"/>
                <w:gridSpan w:val="4"/>
                <w:shd w:val="clear" w:color="auto" w:fill="auto"/>
                <w:vAlign w:val="center"/>
              </w:tcPr>
            </w:tcPrChange>
          </w:tcPr>
          <w:p w14:paraId="6053E463" w14:textId="77777777" w:rsidR="00A034CF" w:rsidRDefault="00A034CF" w:rsidP="00A034CF">
            <w:pPr>
              <w:ind w:firstLine="480"/>
            </w:pPr>
            <w:r>
              <w:rPr>
                <w:rFonts w:hint="eastAsia"/>
              </w:rPr>
              <w:t>可选事件流</w:t>
            </w:r>
          </w:p>
          <w:p w14:paraId="0D6D9FAE" w14:textId="77777777" w:rsidR="00A034CF" w:rsidRPr="002B05E4" w:rsidRDefault="00A034CF" w:rsidP="00A034CF">
            <w:pPr>
              <w:pStyle w:val="a7"/>
              <w:ind w:left="960" w:firstLineChars="0" w:firstLine="0"/>
            </w:pPr>
            <w:r>
              <w:rPr>
                <w:rFonts w:hint="eastAsia"/>
              </w:rPr>
              <w:t>无</w:t>
            </w:r>
          </w:p>
        </w:tc>
      </w:tr>
      <w:tr w:rsidR="00A034CF" w14:paraId="793DC124" w14:textId="77777777" w:rsidTr="0020016F">
        <w:trPr>
          <w:trHeight w:val="377"/>
          <w:jc w:val="center"/>
          <w:trPrChange w:id="1105"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106" w:author="科 雷" w:date="2019-05-20T21:33:00Z">
              <w:tcPr>
                <w:tcW w:w="1242" w:type="dxa"/>
                <w:shd w:val="clear" w:color="auto" w:fill="F2F2F2" w:themeFill="background1" w:themeFillShade="F2"/>
                <w:vAlign w:val="center"/>
              </w:tcPr>
            </w:tcPrChange>
          </w:tcPr>
          <w:p w14:paraId="5623FEF1" w14:textId="77777777" w:rsidR="00A034CF" w:rsidRDefault="00A034CF">
            <w:pPr>
              <w:ind w:firstLineChars="0" w:firstLine="0"/>
              <w:pPrChange w:id="1107" w:author="科 雷" w:date="2019-05-20T16:47:00Z">
                <w:pPr>
                  <w:ind w:firstLine="480"/>
                  <w:jc w:val="center"/>
                </w:pPr>
              </w:pPrChange>
            </w:pPr>
            <w:r>
              <w:rPr>
                <w:rFonts w:hint="eastAsia"/>
              </w:rPr>
              <w:t>特殊需求</w:t>
            </w:r>
          </w:p>
        </w:tc>
        <w:tc>
          <w:tcPr>
            <w:tcW w:w="7230" w:type="dxa"/>
            <w:gridSpan w:val="3"/>
            <w:tcBorders>
              <w:top w:val="nil"/>
              <w:left w:val="nil"/>
              <w:bottom w:val="nil"/>
              <w:right w:val="nil"/>
            </w:tcBorders>
            <w:shd w:val="clear" w:color="auto" w:fill="auto"/>
            <w:vAlign w:val="center"/>
            <w:tcPrChange w:id="1108" w:author="科 雷" w:date="2019-05-20T21:33:00Z">
              <w:tcPr>
                <w:tcW w:w="7230" w:type="dxa"/>
                <w:gridSpan w:val="3"/>
                <w:vAlign w:val="center"/>
              </w:tcPr>
            </w:tcPrChange>
          </w:tcPr>
          <w:p w14:paraId="3DF84A0E" w14:textId="77777777" w:rsidR="00A034CF" w:rsidRDefault="00A034CF" w:rsidP="00A034CF">
            <w:pPr>
              <w:ind w:firstLine="480"/>
            </w:pPr>
            <w:r>
              <w:rPr>
                <w:rFonts w:hint="eastAsia"/>
              </w:rPr>
              <w:t>无</w:t>
            </w:r>
          </w:p>
        </w:tc>
      </w:tr>
      <w:tr w:rsidR="00A034CF" w14:paraId="37659671" w14:textId="77777777" w:rsidTr="0020016F">
        <w:trPr>
          <w:trHeight w:val="375"/>
          <w:jc w:val="center"/>
          <w:trPrChange w:id="1109" w:author="科 雷" w:date="2019-05-20T21:33:00Z">
            <w:trPr>
              <w:trHeight w:val="375"/>
              <w:jc w:val="center"/>
            </w:trPr>
          </w:trPrChange>
        </w:trPr>
        <w:tc>
          <w:tcPr>
            <w:tcW w:w="1242" w:type="dxa"/>
            <w:tcBorders>
              <w:top w:val="nil"/>
              <w:left w:val="nil"/>
              <w:right w:val="nil"/>
            </w:tcBorders>
            <w:shd w:val="clear" w:color="auto" w:fill="auto"/>
            <w:vAlign w:val="center"/>
            <w:tcPrChange w:id="1110" w:author="科 雷" w:date="2019-05-20T21:33:00Z">
              <w:tcPr>
                <w:tcW w:w="1242" w:type="dxa"/>
                <w:shd w:val="clear" w:color="auto" w:fill="F2F2F2" w:themeFill="background1" w:themeFillShade="F2"/>
                <w:vAlign w:val="center"/>
              </w:tcPr>
            </w:tcPrChange>
          </w:tcPr>
          <w:p w14:paraId="51277BE9" w14:textId="77777777" w:rsidR="00A034CF" w:rsidRDefault="00A034CF">
            <w:pPr>
              <w:ind w:firstLineChars="0" w:firstLine="0"/>
              <w:pPrChange w:id="1111" w:author="科 雷" w:date="2019-05-20T16:47:00Z">
                <w:pPr>
                  <w:ind w:firstLine="480"/>
                  <w:jc w:val="center"/>
                </w:pPr>
              </w:pPrChange>
            </w:pPr>
            <w:r>
              <w:rPr>
                <w:rFonts w:hint="eastAsia"/>
              </w:rPr>
              <w:t>扩展点</w:t>
            </w:r>
          </w:p>
        </w:tc>
        <w:tc>
          <w:tcPr>
            <w:tcW w:w="7230" w:type="dxa"/>
            <w:gridSpan w:val="3"/>
            <w:tcBorders>
              <w:top w:val="nil"/>
              <w:left w:val="nil"/>
              <w:right w:val="nil"/>
            </w:tcBorders>
            <w:shd w:val="clear" w:color="auto" w:fill="auto"/>
            <w:vAlign w:val="center"/>
            <w:tcPrChange w:id="1112" w:author="科 雷" w:date="2019-05-20T21:33:00Z">
              <w:tcPr>
                <w:tcW w:w="7230" w:type="dxa"/>
                <w:gridSpan w:val="3"/>
                <w:vAlign w:val="center"/>
              </w:tcPr>
            </w:tcPrChange>
          </w:tcPr>
          <w:p w14:paraId="72C980F8" w14:textId="77777777" w:rsidR="00A034CF" w:rsidRDefault="00A034CF" w:rsidP="00A034CF">
            <w:pPr>
              <w:ind w:firstLine="480"/>
            </w:pPr>
            <w:r>
              <w:rPr>
                <w:rFonts w:hint="eastAsia"/>
              </w:rPr>
              <w:t>无</w:t>
            </w:r>
          </w:p>
        </w:tc>
      </w:tr>
    </w:tbl>
    <w:p w14:paraId="09428EF9" w14:textId="093EBC3C" w:rsidR="005C1DD5" w:rsidRDefault="00A108A4" w:rsidP="005C1DD5">
      <w:pPr>
        <w:ind w:firstLine="480"/>
      </w:pPr>
      <w:r w:rsidRPr="00A108A4">
        <w:rPr>
          <w:rFonts w:hint="eastAsia"/>
        </w:rPr>
        <w:t>查看收藏的题目</w:t>
      </w:r>
      <w:r w:rsidR="005C1DD5">
        <w:rPr>
          <w:rFonts w:hint="eastAsia"/>
        </w:rPr>
        <w:t>用例描述如表</w:t>
      </w:r>
      <w:r w:rsidR="005C1DD5">
        <w:t>3</w:t>
      </w:r>
      <w:r w:rsidR="005C1DD5">
        <w:rPr>
          <w:rFonts w:hint="eastAsia"/>
        </w:rPr>
        <w:t>-</w:t>
      </w:r>
      <w:r w:rsidR="00063B99">
        <w:rPr>
          <w:rFonts w:hint="eastAsia"/>
        </w:rPr>
        <w:t>22</w:t>
      </w:r>
      <w:ins w:id="1113" w:author="科 雷" w:date="2019-05-20T16:54:00Z">
        <w:r w:rsidR="00BD6E45">
          <w:rPr>
            <w:rFonts w:hint="eastAsia"/>
          </w:rPr>
          <w:t>：</w:t>
        </w:r>
      </w:ins>
    </w:p>
    <w:p w14:paraId="597399B5" w14:textId="084FE8D3" w:rsidR="005C1DD5" w:rsidRPr="00EE32D2" w:rsidRDefault="005C1DD5" w:rsidP="00EE32D2">
      <w:pPr>
        <w:ind w:firstLine="420"/>
        <w:jc w:val="center"/>
        <w:rPr>
          <w:sz w:val="21"/>
          <w:szCs w:val="21"/>
        </w:rPr>
      </w:pPr>
      <w:r w:rsidRPr="00EE32D2">
        <w:rPr>
          <w:rFonts w:hint="eastAsia"/>
          <w:sz w:val="21"/>
          <w:szCs w:val="21"/>
        </w:rPr>
        <w:t>表3-</w:t>
      </w:r>
      <w:r w:rsidR="00063B99" w:rsidRPr="00EE32D2">
        <w:rPr>
          <w:sz w:val="21"/>
          <w:szCs w:val="21"/>
        </w:rPr>
        <w:t>22</w:t>
      </w:r>
      <w:r w:rsidR="00120E97" w:rsidRPr="00EE32D2">
        <w:rPr>
          <w:rFonts w:hint="eastAsia"/>
          <w:sz w:val="21"/>
          <w:szCs w:val="21"/>
        </w:rPr>
        <w:t>查看收藏的题目</w:t>
      </w:r>
    </w:p>
    <w:tbl>
      <w:tblPr>
        <w:tblStyle w:val="ae"/>
        <w:tblW w:w="0" w:type="auto"/>
        <w:jc w:val="center"/>
        <w:tblLook w:val="04A0" w:firstRow="1" w:lastRow="0" w:firstColumn="1" w:lastColumn="0" w:noHBand="0" w:noVBand="1"/>
        <w:tblPrChange w:id="1114" w:author="科 雷" w:date="2019-05-20T21:33:00Z">
          <w:tblPr>
            <w:tblStyle w:val="ae"/>
            <w:tblW w:w="0" w:type="auto"/>
            <w:jc w:val="center"/>
            <w:tblLook w:val="04A0" w:firstRow="1" w:lastRow="0" w:firstColumn="1" w:lastColumn="0" w:noHBand="0" w:noVBand="1"/>
          </w:tblPr>
        </w:tblPrChange>
      </w:tblPr>
      <w:tblGrid>
        <w:gridCol w:w="1242"/>
        <w:gridCol w:w="2831"/>
        <w:gridCol w:w="1280"/>
        <w:gridCol w:w="3119"/>
        <w:tblGridChange w:id="1115">
          <w:tblGrid>
            <w:gridCol w:w="1242"/>
            <w:gridCol w:w="2831"/>
            <w:gridCol w:w="1280"/>
            <w:gridCol w:w="3119"/>
          </w:tblGrid>
        </w:tblGridChange>
      </w:tblGrid>
      <w:tr w:rsidR="005C1DD5" w:rsidRPr="00DA70D4" w14:paraId="08AC328D" w14:textId="77777777" w:rsidTr="0020016F">
        <w:trPr>
          <w:trHeight w:val="377"/>
          <w:jc w:val="center"/>
          <w:trPrChange w:id="1116" w:author="科 雷" w:date="2019-05-20T21:33:00Z">
            <w:trPr>
              <w:trHeight w:val="377"/>
              <w:jc w:val="center"/>
            </w:trPr>
          </w:trPrChange>
        </w:trPr>
        <w:tc>
          <w:tcPr>
            <w:tcW w:w="1242" w:type="dxa"/>
            <w:tcBorders>
              <w:left w:val="nil"/>
              <w:bottom w:val="single" w:sz="4" w:space="0" w:color="auto"/>
              <w:right w:val="nil"/>
            </w:tcBorders>
            <w:shd w:val="clear" w:color="auto" w:fill="auto"/>
            <w:vAlign w:val="center"/>
            <w:tcPrChange w:id="1117" w:author="科 雷" w:date="2019-05-20T21:33:00Z">
              <w:tcPr>
                <w:tcW w:w="1242" w:type="dxa"/>
                <w:shd w:val="clear" w:color="auto" w:fill="F2F2F2" w:themeFill="background1" w:themeFillShade="F2"/>
                <w:vAlign w:val="center"/>
              </w:tcPr>
            </w:tcPrChange>
          </w:tcPr>
          <w:p w14:paraId="42DC97E2" w14:textId="77777777" w:rsidR="005C1DD5" w:rsidRDefault="005C1DD5">
            <w:pPr>
              <w:ind w:firstLineChars="0" w:firstLine="0"/>
              <w:pPrChange w:id="1118" w:author="科 雷" w:date="2019-05-20T16:47:00Z">
                <w:pPr>
                  <w:ind w:firstLine="480"/>
                  <w:jc w:val="center"/>
                </w:pPr>
              </w:pPrChange>
            </w:pPr>
            <w:r>
              <w:rPr>
                <w:rFonts w:hint="eastAsia"/>
              </w:rPr>
              <w:t>用例编号</w:t>
            </w:r>
          </w:p>
        </w:tc>
        <w:tc>
          <w:tcPr>
            <w:tcW w:w="2831" w:type="dxa"/>
            <w:tcBorders>
              <w:left w:val="nil"/>
              <w:bottom w:val="single" w:sz="4" w:space="0" w:color="auto"/>
              <w:right w:val="nil"/>
            </w:tcBorders>
            <w:shd w:val="clear" w:color="auto" w:fill="auto"/>
            <w:vAlign w:val="center"/>
            <w:tcPrChange w:id="1119" w:author="科 雷" w:date="2019-05-20T21:33:00Z">
              <w:tcPr>
                <w:tcW w:w="2831" w:type="dxa"/>
                <w:vAlign w:val="center"/>
              </w:tcPr>
            </w:tcPrChange>
          </w:tcPr>
          <w:p w14:paraId="23BB9EDB" w14:textId="3BA37349" w:rsidR="005C1DD5" w:rsidRDefault="005C1DD5" w:rsidP="009C23DD">
            <w:pPr>
              <w:ind w:firstLine="480"/>
            </w:pPr>
            <w:r>
              <w:t>001</w:t>
            </w:r>
            <w:r w:rsidR="00D44A14">
              <w:t>3</w:t>
            </w:r>
          </w:p>
        </w:tc>
        <w:tc>
          <w:tcPr>
            <w:tcW w:w="1280" w:type="dxa"/>
            <w:tcBorders>
              <w:left w:val="nil"/>
              <w:bottom w:val="single" w:sz="4" w:space="0" w:color="auto"/>
              <w:right w:val="nil"/>
            </w:tcBorders>
            <w:shd w:val="clear" w:color="auto" w:fill="auto"/>
            <w:vAlign w:val="center"/>
            <w:tcPrChange w:id="1120" w:author="科 雷" w:date="2019-05-20T21:33:00Z">
              <w:tcPr>
                <w:tcW w:w="1280" w:type="dxa"/>
                <w:shd w:val="clear" w:color="auto" w:fill="F2F2F2" w:themeFill="background1" w:themeFillShade="F2"/>
                <w:vAlign w:val="center"/>
              </w:tcPr>
            </w:tcPrChange>
          </w:tcPr>
          <w:p w14:paraId="6FCA04A8" w14:textId="77777777" w:rsidR="005C1DD5" w:rsidRDefault="005C1DD5">
            <w:pPr>
              <w:ind w:firstLineChars="0" w:firstLine="0"/>
              <w:pPrChange w:id="1121" w:author="科 雷" w:date="2019-05-20T16:47:00Z">
                <w:pPr>
                  <w:ind w:firstLine="480"/>
                </w:pPr>
              </w:pPrChange>
            </w:pPr>
            <w:r>
              <w:rPr>
                <w:rFonts w:hint="eastAsia"/>
              </w:rPr>
              <w:t>用例名称</w:t>
            </w:r>
          </w:p>
        </w:tc>
        <w:tc>
          <w:tcPr>
            <w:tcW w:w="3119" w:type="dxa"/>
            <w:tcBorders>
              <w:left w:val="nil"/>
              <w:bottom w:val="single" w:sz="4" w:space="0" w:color="auto"/>
              <w:right w:val="nil"/>
            </w:tcBorders>
            <w:shd w:val="clear" w:color="auto" w:fill="auto"/>
            <w:vAlign w:val="center"/>
            <w:tcPrChange w:id="1122" w:author="科 雷" w:date="2019-05-20T21:33:00Z">
              <w:tcPr>
                <w:tcW w:w="3119" w:type="dxa"/>
                <w:vAlign w:val="center"/>
              </w:tcPr>
            </w:tcPrChange>
          </w:tcPr>
          <w:p w14:paraId="34219DB7" w14:textId="30F1665D" w:rsidR="005C1DD5" w:rsidRPr="004F28EA" w:rsidRDefault="00A108A4" w:rsidP="009C23DD">
            <w:pPr>
              <w:ind w:firstLine="480"/>
              <w:jc w:val="left"/>
            </w:pPr>
            <w:r w:rsidRPr="00A108A4">
              <w:rPr>
                <w:rFonts w:hint="eastAsia"/>
              </w:rPr>
              <w:t>查看收藏的题目</w:t>
            </w:r>
          </w:p>
        </w:tc>
      </w:tr>
      <w:tr w:rsidR="005C1DD5" w14:paraId="11793FD9" w14:textId="77777777" w:rsidTr="0020016F">
        <w:trPr>
          <w:trHeight w:val="377"/>
          <w:jc w:val="center"/>
          <w:trPrChange w:id="1123" w:author="科 雷" w:date="2019-05-20T21:33:00Z">
            <w:trPr>
              <w:trHeight w:val="377"/>
              <w:jc w:val="center"/>
            </w:trPr>
          </w:trPrChange>
        </w:trPr>
        <w:tc>
          <w:tcPr>
            <w:tcW w:w="1242" w:type="dxa"/>
            <w:tcBorders>
              <w:top w:val="single" w:sz="4" w:space="0" w:color="auto"/>
              <w:left w:val="nil"/>
              <w:bottom w:val="nil"/>
              <w:right w:val="nil"/>
            </w:tcBorders>
            <w:shd w:val="clear" w:color="auto" w:fill="auto"/>
            <w:vAlign w:val="center"/>
            <w:tcPrChange w:id="1124" w:author="科 雷" w:date="2019-05-20T21:33:00Z">
              <w:tcPr>
                <w:tcW w:w="1242" w:type="dxa"/>
                <w:shd w:val="clear" w:color="auto" w:fill="F2F2F2" w:themeFill="background1" w:themeFillShade="F2"/>
                <w:vAlign w:val="center"/>
              </w:tcPr>
            </w:tcPrChange>
          </w:tcPr>
          <w:p w14:paraId="511C001F" w14:textId="77777777" w:rsidR="005C1DD5" w:rsidRDefault="005C1DD5">
            <w:pPr>
              <w:ind w:firstLineChars="0" w:firstLine="0"/>
              <w:pPrChange w:id="1125" w:author="科 雷" w:date="2019-05-20T16:47:00Z">
                <w:pPr>
                  <w:ind w:firstLine="480"/>
                  <w:jc w:val="center"/>
                </w:pPr>
              </w:pPrChange>
            </w:pPr>
            <w:r>
              <w:rPr>
                <w:rFonts w:hint="eastAsia"/>
              </w:rPr>
              <w:t>编制人</w:t>
            </w:r>
          </w:p>
        </w:tc>
        <w:tc>
          <w:tcPr>
            <w:tcW w:w="2831" w:type="dxa"/>
            <w:tcBorders>
              <w:top w:val="single" w:sz="4" w:space="0" w:color="auto"/>
              <w:left w:val="nil"/>
              <w:bottom w:val="nil"/>
              <w:right w:val="nil"/>
            </w:tcBorders>
            <w:shd w:val="clear" w:color="auto" w:fill="auto"/>
            <w:vAlign w:val="center"/>
            <w:tcPrChange w:id="1126" w:author="科 雷" w:date="2019-05-20T21:33:00Z">
              <w:tcPr>
                <w:tcW w:w="2831" w:type="dxa"/>
                <w:vAlign w:val="center"/>
              </w:tcPr>
            </w:tcPrChange>
          </w:tcPr>
          <w:p w14:paraId="3A3D883E" w14:textId="77777777" w:rsidR="005C1DD5" w:rsidRDefault="005C1DD5"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1127" w:author="科 雷" w:date="2019-05-20T21:33:00Z">
              <w:tcPr>
                <w:tcW w:w="1280" w:type="dxa"/>
                <w:shd w:val="clear" w:color="auto" w:fill="F2F2F2" w:themeFill="background1" w:themeFillShade="F2"/>
                <w:vAlign w:val="center"/>
              </w:tcPr>
            </w:tcPrChange>
          </w:tcPr>
          <w:p w14:paraId="65A08A56" w14:textId="77777777" w:rsidR="005C1DD5" w:rsidRDefault="005C1DD5">
            <w:pPr>
              <w:ind w:firstLineChars="0" w:firstLine="0"/>
              <w:pPrChange w:id="1128" w:author="科 雷" w:date="2019-05-20T16:47:00Z">
                <w:pPr>
                  <w:ind w:firstLine="480"/>
                  <w:jc w:val="center"/>
                </w:pPr>
              </w:pPrChange>
            </w:pPr>
            <w:r>
              <w:rPr>
                <w:rFonts w:hint="eastAsia"/>
              </w:rPr>
              <w:t>编制日期</w:t>
            </w:r>
          </w:p>
        </w:tc>
        <w:tc>
          <w:tcPr>
            <w:tcW w:w="3119" w:type="dxa"/>
            <w:tcBorders>
              <w:top w:val="single" w:sz="4" w:space="0" w:color="auto"/>
              <w:left w:val="nil"/>
              <w:bottom w:val="nil"/>
              <w:right w:val="nil"/>
            </w:tcBorders>
            <w:shd w:val="clear" w:color="auto" w:fill="auto"/>
            <w:vAlign w:val="center"/>
            <w:tcPrChange w:id="1129" w:author="科 雷" w:date="2019-05-20T21:33:00Z">
              <w:tcPr>
                <w:tcW w:w="3119" w:type="dxa"/>
                <w:vAlign w:val="center"/>
              </w:tcPr>
            </w:tcPrChange>
          </w:tcPr>
          <w:p w14:paraId="5AE800F3" w14:textId="77777777" w:rsidR="005C1DD5" w:rsidRDefault="005C1DD5" w:rsidP="009C23DD">
            <w:pPr>
              <w:ind w:firstLine="480"/>
            </w:pPr>
            <w:r>
              <w:t>2019</w:t>
            </w:r>
            <w:r>
              <w:rPr>
                <w:rFonts w:hint="eastAsia"/>
              </w:rPr>
              <w:t>-</w:t>
            </w:r>
            <w:r>
              <w:t>05</w:t>
            </w:r>
            <w:r>
              <w:rPr>
                <w:rFonts w:hint="eastAsia"/>
              </w:rPr>
              <w:t>-</w:t>
            </w:r>
            <w:r>
              <w:t>06</w:t>
            </w:r>
          </w:p>
        </w:tc>
      </w:tr>
      <w:tr w:rsidR="00DD4460" w14:paraId="3B7F24A1" w14:textId="77777777" w:rsidTr="0020016F">
        <w:trPr>
          <w:trHeight w:val="377"/>
          <w:jc w:val="center"/>
          <w:trPrChange w:id="1130"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131" w:author="科 雷" w:date="2019-05-20T21:33:00Z">
              <w:tcPr>
                <w:tcW w:w="1242" w:type="dxa"/>
                <w:shd w:val="clear" w:color="auto" w:fill="F2F2F2" w:themeFill="background1" w:themeFillShade="F2"/>
                <w:vAlign w:val="center"/>
              </w:tcPr>
            </w:tcPrChange>
          </w:tcPr>
          <w:p w14:paraId="73932BF0" w14:textId="77777777" w:rsidR="00DD4460" w:rsidRDefault="00DD4460">
            <w:pPr>
              <w:ind w:firstLineChars="0" w:firstLine="0"/>
              <w:pPrChange w:id="1132" w:author="科 雷" w:date="2019-05-20T16:47:00Z">
                <w:pPr>
                  <w:ind w:firstLine="480"/>
                  <w:jc w:val="center"/>
                </w:pPr>
              </w:pPrChange>
            </w:pPr>
            <w:r>
              <w:rPr>
                <w:rFonts w:hint="eastAsia"/>
              </w:rPr>
              <w:t>用例描述</w:t>
            </w:r>
          </w:p>
        </w:tc>
        <w:tc>
          <w:tcPr>
            <w:tcW w:w="7230" w:type="dxa"/>
            <w:gridSpan w:val="3"/>
            <w:tcBorders>
              <w:top w:val="nil"/>
              <w:left w:val="nil"/>
              <w:bottom w:val="nil"/>
              <w:right w:val="nil"/>
            </w:tcBorders>
            <w:shd w:val="clear" w:color="auto" w:fill="auto"/>
            <w:tcPrChange w:id="1133" w:author="科 雷" w:date="2019-05-20T21:33:00Z">
              <w:tcPr>
                <w:tcW w:w="7230" w:type="dxa"/>
                <w:gridSpan w:val="3"/>
              </w:tcPr>
            </w:tcPrChange>
          </w:tcPr>
          <w:p w14:paraId="70099AA8" w14:textId="3D3E8F33" w:rsidR="00DD4460" w:rsidRDefault="00DD4460" w:rsidP="00DD4460">
            <w:pPr>
              <w:ind w:firstLine="480"/>
            </w:pPr>
            <w:r>
              <w:rPr>
                <w:rFonts w:hint="eastAsia"/>
              </w:rPr>
              <w:t>用户查看自己的收藏的题目</w:t>
            </w:r>
          </w:p>
        </w:tc>
      </w:tr>
      <w:tr w:rsidR="00DD4460" w14:paraId="3A40B043" w14:textId="77777777" w:rsidTr="0020016F">
        <w:trPr>
          <w:trHeight w:val="377"/>
          <w:jc w:val="center"/>
          <w:trPrChange w:id="1134"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135" w:author="科 雷" w:date="2019-05-20T21:33:00Z">
              <w:tcPr>
                <w:tcW w:w="1242" w:type="dxa"/>
                <w:shd w:val="clear" w:color="auto" w:fill="F2F2F2" w:themeFill="background1" w:themeFillShade="F2"/>
                <w:vAlign w:val="center"/>
              </w:tcPr>
            </w:tcPrChange>
          </w:tcPr>
          <w:p w14:paraId="17AD093C" w14:textId="77777777" w:rsidR="00DD4460" w:rsidRDefault="00DD4460">
            <w:pPr>
              <w:ind w:firstLineChars="0" w:firstLine="0"/>
              <w:pPrChange w:id="1136" w:author="科 雷" w:date="2019-05-20T16:47:00Z">
                <w:pPr>
                  <w:ind w:firstLine="480"/>
                  <w:jc w:val="center"/>
                </w:pPr>
              </w:pPrChange>
            </w:pPr>
            <w:r>
              <w:rPr>
                <w:rFonts w:hint="eastAsia"/>
              </w:rPr>
              <w:t>参与者</w:t>
            </w:r>
          </w:p>
        </w:tc>
        <w:tc>
          <w:tcPr>
            <w:tcW w:w="7230" w:type="dxa"/>
            <w:gridSpan w:val="3"/>
            <w:tcBorders>
              <w:top w:val="nil"/>
              <w:left w:val="nil"/>
              <w:bottom w:val="nil"/>
              <w:right w:val="nil"/>
            </w:tcBorders>
            <w:shd w:val="clear" w:color="auto" w:fill="auto"/>
            <w:vAlign w:val="center"/>
            <w:tcPrChange w:id="1137" w:author="科 雷" w:date="2019-05-20T21:33:00Z">
              <w:tcPr>
                <w:tcW w:w="7230" w:type="dxa"/>
                <w:gridSpan w:val="3"/>
                <w:vAlign w:val="center"/>
              </w:tcPr>
            </w:tcPrChange>
          </w:tcPr>
          <w:p w14:paraId="644806FB" w14:textId="77777777" w:rsidR="00DD4460" w:rsidRDefault="00DD4460" w:rsidP="00DD4460">
            <w:pPr>
              <w:ind w:firstLine="480"/>
            </w:pPr>
            <w:r>
              <w:rPr>
                <w:rFonts w:hint="eastAsia"/>
              </w:rPr>
              <w:t>用户</w:t>
            </w:r>
          </w:p>
        </w:tc>
      </w:tr>
      <w:tr w:rsidR="00DD4460" w:rsidRPr="001B42CC" w14:paraId="35062322" w14:textId="77777777" w:rsidTr="0020016F">
        <w:trPr>
          <w:trHeight w:val="377"/>
          <w:jc w:val="center"/>
          <w:trPrChange w:id="1138"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139" w:author="科 雷" w:date="2019-05-20T21:33:00Z">
              <w:tcPr>
                <w:tcW w:w="1242" w:type="dxa"/>
                <w:shd w:val="clear" w:color="auto" w:fill="F2F2F2" w:themeFill="background1" w:themeFillShade="F2"/>
                <w:vAlign w:val="center"/>
              </w:tcPr>
            </w:tcPrChange>
          </w:tcPr>
          <w:p w14:paraId="5EB6D573" w14:textId="77777777" w:rsidR="00DD4460" w:rsidRDefault="00DD4460">
            <w:pPr>
              <w:ind w:firstLineChars="0" w:firstLine="0"/>
              <w:pPrChange w:id="1140" w:author="科 雷" w:date="2019-05-20T16:47:00Z">
                <w:pPr>
                  <w:ind w:firstLine="480"/>
                  <w:jc w:val="center"/>
                </w:pPr>
              </w:pPrChange>
            </w:pPr>
            <w:r w:rsidRPr="001E5709">
              <w:rPr>
                <w:rFonts w:hint="eastAsia"/>
              </w:rPr>
              <w:t>前置条件</w:t>
            </w:r>
          </w:p>
        </w:tc>
        <w:tc>
          <w:tcPr>
            <w:tcW w:w="7230" w:type="dxa"/>
            <w:gridSpan w:val="3"/>
            <w:tcBorders>
              <w:top w:val="nil"/>
              <w:left w:val="nil"/>
              <w:bottom w:val="nil"/>
              <w:right w:val="nil"/>
            </w:tcBorders>
            <w:shd w:val="clear" w:color="auto" w:fill="auto"/>
            <w:tcPrChange w:id="1141" w:author="科 雷" w:date="2019-05-20T21:33:00Z">
              <w:tcPr>
                <w:tcW w:w="7230" w:type="dxa"/>
                <w:gridSpan w:val="3"/>
              </w:tcPr>
            </w:tcPrChange>
          </w:tcPr>
          <w:p w14:paraId="27279830" w14:textId="7B7196BF" w:rsidR="00DD4460" w:rsidRPr="001B42CC" w:rsidRDefault="00DD4460" w:rsidP="00DD4460">
            <w:pPr>
              <w:ind w:firstLine="480"/>
            </w:pPr>
            <w:r>
              <w:rPr>
                <w:rFonts w:hint="eastAsia"/>
              </w:rPr>
              <w:t>用户登录之后</w:t>
            </w:r>
          </w:p>
        </w:tc>
      </w:tr>
      <w:tr w:rsidR="00DD4460" w14:paraId="047E9D01" w14:textId="77777777" w:rsidTr="0020016F">
        <w:trPr>
          <w:trHeight w:val="377"/>
          <w:jc w:val="center"/>
          <w:trPrChange w:id="1142"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143" w:author="科 雷" w:date="2019-05-20T21:33:00Z">
              <w:tcPr>
                <w:tcW w:w="1242" w:type="dxa"/>
                <w:shd w:val="clear" w:color="auto" w:fill="F2F2F2" w:themeFill="background1" w:themeFillShade="F2"/>
                <w:vAlign w:val="center"/>
              </w:tcPr>
            </w:tcPrChange>
          </w:tcPr>
          <w:p w14:paraId="477EA3F2" w14:textId="77777777" w:rsidR="00DD4460" w:rsidRDefault="00DD4460">
            <w:pPr>
              <w:ind w:firstLineChars="0" w:firstLine="0"/>
              <w:pPrChange w:id="1144" w:author="科 雷" w:date="2019-05-20T16:47: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shd w:val="clear" w:color="auto" w:fill="auto"/>
            <w:vAlign w:val="center"/>
            <w:tcPrChange w:id="1145" w:author="科 雷" w:date="2019-05-20T21:33:00Z">
              <w:tcPr>
                <w:tcW w:w="7230" w:type="dxa"/>
                <w:gridSpan w:val="3"/>
                <w:vAlign w:val="center"/>
              </w:tcPr>
            </w:tcPrChange>
          </w:tcPr>
          <w:p w14:paraId="60645786" w14:textId="77777777" w:rsidR="00DD4460" w:rsidRDefault="00DD4460" w:rsidP="00DD4460">
            <w:pPr>
              <w:ind w:firstLine="480"/>
            </w:pPr>
            <w:r>
              <w:rPr>
                <w:rFonts w:hint="eastAsia"/>
              </w:rPr>
              <w:t>无</w:t>
            </w:r>
          </w:p>
        </w:tc>
      </w:tr>
      <w:tr w:rsidR="00DD4460" w14:paraId="363647EB" w14:textId="77777777" w:rsidTr="0020016F">
        <w:trPr>
          <w:trHeight w:val="50"/>
          <w:jc w:val="center"/>
          <w:trPrChange w:id="1146" w:author="科 雷" w:date="2019-05-20T21:33:00Z">
            <w:trPr>
              <w:trHeight w:val="50"/>
              <w:jc w:val="center"/>
            </w:trPr>
          </w:trPrChange>
        </w:trPr>
        <w:tc>
          <w:tcPr>
            <w:tcW w:w="1242" w:type="dxa"/>
            <w:tcBorders>
              <w:top w:val="nil"/>
              <w:left w:val="nil"/>
              <w:bottom w:val="nil"/>
              <w:right w:val="nil"/>
            </w:tcBorders>
            <w:shd w:val="clear" w:color="auto" w:fill="auto"/>
            <w:vAlign w:val="center"/>
            <w:tcPrChange w:id="1147" w:author="科 雷" w:date="2019-05-20T21:33:00Z">
              <w:tcPr>
                <w:tcW w:w="1242" w:type="dxa"/>
                <w:shd w:val="clear" w:color="auto" w:fill="F2F2F2" w:themeFill="background1" w:themeFillShade="F2"/>
                <w:vAlign w:val="center"/>
              </w:tcPr>
            </w:tcPrChange>
          </w:tcPr>
          <w:p w14:paraId="0859E35E" w14:textId="77777777" w:rsidR="00DD4460" w:rsidRDefault="00DD4460">
            <w:pPr>
              <w:ind w:firstLineChars="0" w:firstLine="0"/>
              <w:pPrChange w:id="1148" w:author="科 雷" w:date="2019-05-20T16:47:00Z">
                <w:pPr>
                  <w:ind w:firstLine="480"/>
                  <w:jc w:val="center"/>
                </w:pPr>
              </w:pPrChange>
            </w:pPr>
            <w:r>
              <w:rPr>
                <w:rFonts w:hint="eastAsia"/>
              </w:rPr>
              <w:t>优先级别</w:t>
            </w:r>
          </w:p>
        </w:tc>
        <w:tc>
          <w:tcPr>
            <w:tcW w:w="7230" w:type="dxa"/>
            <w:gridSpan w:val="3"/>
            <w:tcBorders>
              <w:top w:val="nil"/>
              <w:left w:val="nil"/>
              <w:bottom w:val="nil"/>
              <w:right w:val="nil"/>
            </w:tcBorders>
            <w:shd w:val="clear" w:color="auto" w:fill="auto"/>
            <w:vAlign w:val="center"/>
            <w:tcPrChange w:id="1149" w:author="科 雷" w:date="2019-05-20T21:33:00Z">
              <w:tcPr>
                <w:tcW w:w="7230" w:type="dxa"/>
                <w:gridSpan w:val="3"/>
                <w:vAlign w:val="center"/>
              </w:tcPr>
            </w:tcPrChange>
          </w:tcPr>
          <w:p w14:paraId="7B7442DE" w14:textId="77777777" w:rsidR="00DD4460" w:rsidRDefault="00DD4460" w:rsidP="00DD4460">
            <w:pPr>
              <w:ind w:firstLine="480"/>
            </w:pPr>
            <w:r>
              <w:rPr>
                <w:rFonts w:hint="eastAsia"/>
              </w:rPr>
              <w:t>高</w:t>
            </w:r>
          </w:p>
        </w:tc>
      </w:tr>
      <w:tr w:rsidR="00DD4460" w:rsidRPr="00015163" w14:paraId="5B16AE64" w14:textId="77777777" w:rsidTr="00BE6799">
        <w:trPr>
          <w:trHeight w:val="377"/>
          <w:jc w:val="center"/>
          <w:trPrChange w:id="1150" w:author="科 雷" w:date="2019-05-20T16:49:00Z">
            <w:trPr>
              <w:trHeight w:val="377"/>
              <w:jc w:val="center"/>
            </w:trPr>
          </w:trPrChange>
        </w:trPr>
        <w:tc>
          <w:tcPr>
            <w:tcW w:w="8472" w:type="dxa"/>
            <w:gridSpan w:val="4"/>
            <w:tcBorders>
              <w:top w:val="nil"/>
              <w:left w:val="nil"/>
              <w:bottom w:val="nil"/>
              <w:right w:val="nil"/>
            </w:tcBorders>
            <w:shd w:val="clear" w:color="auto" w:fill="auto"/>
            <w:vAlign w:val="center"/>
            <w:tcPrChange w:id="1151" w:author="科 雷" w:date="2019-05-20T16:49:00Z">
              <w:tcPr>
                <w:tcW w:w="8472" w:type="dxa"/>
                <w:gridSpan w:val="4"/>
                <w:shd w:val="clear" w:color="auto" w:fill="auto"/>
                <w:vAlign w:val="center"/>
              </w:tcPr>
            </w:tcPrChange>
          </w:tcPr>
          <w:p w14:paraId="5B71D338" w14:textId="77777777" w:rsidR="00DD4460" w:rsidRDefault="00DD4460" w:rsidP="00DD4460">
            <w:pPr>
              <w:ind w:firstLine="480"/>
            </w:pPr>
            <w:r>
              <w:rPr>
                <w:rFonts w:hint="eastAsia"/>
              </w:rPr>
              <w:t>基本事件流</w:t>
            </w:r>
          </w:p>
          <w:p w14:paraId="38C0E4CF" w14:textId="0127E4CF" w:rsidR="00FB5D02" w:rsidRPr="00A6116E" w:rsidRDefault="00DD4460" w:rsidP="00A6116E">
            <w:pPr>
              <w:pStyle w:val="a7"/>
              <w:numPr>
                <w:ilvl w:val="0"/>
                <w:numId w:val="45"/>
              </w:numPr>
              <w:adjustRightInd/>
              <w:spacing w:line="240" w:lineRule="auto"/>
              <w:ind w:firstLineChars="0"/>
              <w:textAlignment w:val="auto"/>
            </w:pPr>
            <w:r w:rsidRPr="00A6116E">
              <w:rPr>
                <w:rFonts w:hint="eastAsia"/>
              </w:rPr>
              <w:t>登录之后在首页能够查看自己</w:t>
            </w:r>
            <w:r w:rsidR="00FB5D02" w:rsidRPr="00A6116E">
              <w:rPr>
                <w:rFonts w:hint="eastAsia"/>
              </w:rPr>
              <w:t>收藏的题目信息</w:t>
            </w:r>
          </w:p>
        </w:tc>
      </w:tr>
      <w:tr w:rsidR="00DD4460" w:rsidRPr="00BA4572" w14:paraId="16411E3A" w14:textId="77777777" w:rsidTr="00BE6799">
        <w:trPr>
          <w:trHeight w:val="666"/>
          <w:jc w:val="center"/>
          <w:trPrChange w:id="1152" w:author="科 雷" w:date="2019-05-20T16:49:00Z">
            <w:trPr>
              <w:trHeight w:val="666"/>
              <w:jc w:val="center"/>
            </w:trPr>
          </w:trPrChange>
        </w:trPr>
        <w:tc>
          <w:tcPr>
            <w:tcW w:w="8472" w:type="dxa"/>
            <w:gridSpan w:val="4"/>
            <w:tcBorders>
              <w:top w:val="nil"/>
              <w:left w:val="nil"/>
              <w:bottom w:val="nil"/>
              <w:right w:val="nil"/>
            </w:tcBorders>
            <w:shd w:val="clear" w:color="auto" w:fill="auto"/>
            <w:vAlign w:val="center"/>
            <w:tcPrChange w:id="1153" w:author="科 雷" w:date="2019-05-20T16:49:00Z">
              <w:tcPr>
                <w:tcW w:w="8472" w:type="dxa"/>
                <w:gridSpan w:val="4"/>
                <w:shd w:val="clear" w:color="auto" w:fill="auto"/>
                <w:vAlign w:val="center"/>
              </w:tcPr>
            </w:tcPrChange>
          </w:tcPr>
          <w:p w14:paraId="102D2053" w14:textId="77777777" w:rsidR="00DD4460" w:rsidRDefault="00DD4460" w:rsidP="00DD4460">
            <w:pPr>
              <w:ind w:firstLine="480"/>
            </w:pPr>
            <w:r>
              <w:rPr>
                <w:rFonts w:hint="eastAsia"/>
              </w:rPr>
              <w:t>可选事件流</w:t>
            </w:r>
          </w:p>
          <w:p w14:paraId="2E3DDC81" w14:textId="0F2A12AD" w:rsidR="00DD4460" w:rsidRPr="00FB5D02" w:rsidRDefault="00FB5D02" w:rsidP="00FB5D02">
            <w:pPr>
              <w:pStyle w:val="a7"/>
              <w:numPr>
                <w:ilvl w:val="0"/>
                <w:numId w:val="36"/>
              </w:numPr>
              <w:ind w:firstLineChars="0"/>
            </w:pPr>
            <w:r>
              <w:rPr>
                <w:rFonts w:hint="eastAsia"/>
              </w:rPr>
              <w:t>用户能够点击加载更多，显示更多题目收藏信息</w:t>
            </w:r>
          </w:p>
        </w:tc>
      </w:tr>
      <w:tr w:rsidR="00DD4460" w14:paraId="2FAE1AA6" w14:textId="77777777" w:rsidTr="0020016F">
        <w:trPr>
          <w:trHeight w:val="377"/>
          <w:jc w:val="center"/>
          <w:trPrChange w:id="1154" w:author="科 雷" w:date="2019-05-20T21:33:00Z">
            <w:trPr>
              <w:trHeight w:val="377"/>
              <w:jc w:val="center"/>
            </w:trPr>
          </w:trPrChange>
        </w:trPr>
        <w:tc>
          <w:tcPr>
            <w:tcW w:w="1242" w:type="dxa"/>
            <w:tcBorders>
              <w:top w:val="nil"/>
              <w:left w:val="nil"/>
              <w:bottom w:val="nil"/>
              <w:right w:val="nil"/>
            </w:tcBorders>
            <w:shd w:val="clear" w:color="auto" w:fill="auto"/>
            <w:vAlign w:val="center"/>
            <w:tcPrChange w:id="1155" w:author="科 雷" w:date="2019-05-20T21:33:00Z">
              <w:tcPr>
                <w:tcW w:w="1242" w:type="dxa"/>
                <w:shd w:val="clear" w:color="auto" w:fill="F2F2F2" w:themeFill="background1" w:themeFillShade="F2"/>
                <w:vAlign w:val="center"/>
              </w:tcPr>
            </w:tcPrChange>
          </w:tcPr>
          <w:p w14:paraId="5B3156FC" w14:textId="77777777" w:rsidR="00DD4460" w:rsidRDefault="00DD4460">
            <w:pPr>
              <w:ind w:firstLineChars="0" w:firstLine="0"/>
              <w:pPrChange w:id="1156" w:author="科 雷" w:date="2019-05-20T16:47:00Z">
                <w:pPr>
                  <w:ind w:firstLine="480"/>
                  <w:jc w:val="center"/>
                </w:pPr>
              </w:pPrChange>
            </w:pPr>
            <w:r>
              <w:rPr>
                <w:rFonts w:hint="eastAsia"/>
              </w:rPr>
              <w:t>特殊需求</w:t>
            </w:r>
          </w:p>
        </w:tc>
        <w:tc>
          <w:tcPr>
            <w:tcW w:w="7230" w:type="dxa"/>
            <w:gridSpan w:val="3"/>
            <w:tcBorders>
              <w:top w:val="nil"/>
              <w:left w:val="nil"/>
              <w:bottom w:val="nil"/>
              <w:right w:val="nil"/>
            </w:tcBorders>
            <w:shd w:val="clear" w:color="auto" w:fill="auto"/>
            <w:vAlign w:val="center"/>
            <w:tcPrChange w:id="1157" w:author="科 雷" w:date="2019-05-20T21:33:00Z">
              <w:tcPr>
                <w:tcW w:w="7230" w:type="dxa"/>
                <w:gridSpan w:val="3"/>
                <w:vAlign w:val="center"/>
              </w:tcPr>
            </w:tcPrChange>
          </w:tcPr>
          <w:p w14:paraId="0EE2D911" w14:textId="77777777" w:rsidR="00DD4460" w:rsidRDefault="00DD4460" w:rsidP="00DD4460">
            <w:pPr>
              <w:ind w:firstLine="480"/>
            </w:pPr>
            <w:r>
              <w:rPr>
                <w:rFonts w:hint="eastAsia"/>
              </w:rPr>
              <w:t>无</w:t>
            </w:r>
          </w:p>
        </w:tc>
      </w:tr>
      <w:tr w:rsidR="00DD4460" w14:paraId="26342B16" w14:textId="77777777" w:rsidTr="0020016F">
        <w:trPr>
          <w:trHeight w:val="375"/>
          <w:jc w:val="center"/>
          <w:trPrChange w:id="1158" w:author="科 雷" w:date="2019-05-20T21:33:00Z">
            <w:trPr>
              <w:trHeight w:val="375"/>
              <w:jc w:val="center"/>
            </w:trPr>
          </w:trPrChange>
        </w:trPr>
        <w:tc>
          <w:tcPr>
            <w:tcW w:w="1242" w:type="dxa"/>
            <w:tcBorders>
              <w:top w:val="nil"/>
              <w:left w:val="nil"/>
              <w:right w:val="nil"/>
            </w:tcBorders>
            <w:shd w:val="clear" w:color="auto" w:fill="auto"/>
            <w:vAlign w:val="center"/>
            <w:tcPrChange w:id="1159" w:author="科 雷" w:date="2019-05-20T21:33:00Z">
              <w:tcPr>
                <w:tcW w:w="1242" w:type="dxa"/>
                <w:shd w:val="clear" w:color="auto" w:fill="F2F2F2" w:themeFill="background1" w:themeFillShade="F2"/>
                <w:vAlign w:val="center"/>
              </w:tcPr>
            </w:tcPrChange>
          </w:tcPr>
          <w:p w14:paraId="454111FE" w14:textId="77777777" w:rsidR="00DD4460" w:rsidRDefault="00DD4460">
            <w:pPr>
              <w:ind w:firstLineChars="0" w:firstLine="0"/>
              <w:pPrChange w:id="1160" w:author="科 雷" w:date="2019-05-20T16:47:00Z">
                <w:pPr>
                  <w:ind w:firstLine="480"/>
                  <w:jc w:val="center"/>
                </w:pPr>
              </w:pPrChange>
            </w:pPr>
            <w:r>
              <w:rPr>
                <w:rFonts w:hint="eastAsia"/>
              </w:rPr>
              <w:t>扩展点</w:t>
            </w:r>
          </w:p>
        </w:tc>
        <w:tc>
          <w:tcPr>
            <w:tcW w:w="7230" w:type="dxa"/>
            <w:gridSpan w:val="3"/>
            <w:tcBorders>
              <w:top w:val="nil"/>
              <w:left w:val="nil"/>
              <w:right w:val="nil"/>
            </w:tcBorders>
            <w:shd w:val="clear" w:color="auto" w:fill="auto"/>
            <w:vAlign w:val="center"/>
            <w:tcPrChange w:id="1161" w:author="科 雷" w:date="2019-05-20T21:33:00Z">
              <w:tcPr>
                <w:tcW w:w="7230" w:type="dxa"/>
                <w:gridSpan w:val="3"/>
                <w:vAlign w:val="center"/>
              </w:tcPr>
            </w:tcPrChange>
          </w:tcPr>
          <w:p w14:paraId="6C5C263F" w14:textId="77777777" w:rsidR="00DD4460" w:rsidRDefault="00DD4460" w:rsidP="00DD4460">
            <w:pPr>
              <w:ind w:firstLine="480"/>
            </w:pPr>
            <w:r>
              <w:rPr>
                <w:rFonts w:hint="eastAsia"/>
              </w:rPr>
              <w:t>无</w:t>
            </w:r>
          </w:p>
        </w:tc>
      </w:tr>
    </w:tbl>
    <w:p w14:paraId="6AD1AF58" w14:textId="2155DDD9" w:rsidR="001E4F6E" w:rsidRDefault="001E4F6E" w:rsidP="001E4F6E">
      <w:pPr>
        <w:ind w:firstLine="480"/>
      </w:pPr>
      <w:r w:rsidRPr="00A108A4">
        <w:rPr>
          <w:rFonts w:hint="eastAsia"/>
        </w:rPr>
        <w:t>查看</w:t>
      </w:r>
      <w:r w:rsidR="00C2738C">
        <w:rPr>
          <w:rFonts w:hint="eastAsia"/>
        </w:rPr>
        <w:t>消息</w:t>
      </w:r>
      <w:r>
        <w:rPr>
          <w:rFonts w:hint="eastAsia"/>
        </w:rPr>
        <w:t>用例描述如表</w:t>
      </w:r>
      <w:r>
        <w:t>3</w:t>
      </w:r>
      <w:r>
        <w:rPr>
          <w:rFonts w:hint="eastAsia"/>
        </w:rPr>
        <w:t>-</w:t>
      </w:r>
      <w:r w:rsidR="00063B99">
        <w:rPr>
          <w:rFonts w:hint="eastAsia"/>
        </w:rPr>
        <w:t>23</w:t>
      </w:r>
      <w:ins w:id="1162" w:author="科 雷" w:date="2019-05-20T16:54:00Z">
        <w:r w:rsidR="00BD6E45">
          <w:rPr>
            <w:rFonts w:hint="eastAsia"/>
          </w:rPr>
          <w:t>：</w:t>
        </w:r>
      </w:ins>
    </w:p>
    <w:p w14:paraId="0940AB93" w14:textId="7956A4DF" w:rsidR="001E4F6E" w:rsidRPr="00EE32D2" w:rsidRDefault="001E4F6E" w:rsidP="00EE32D2">
      <w:pPr>
        <w:ind w:firstLine="420"/>
        <w:jc w:val="center"/>
        <w:rPr>
          <w:sz w:val="21"/>
          <w:szCs w:val="21"/>
        </w:rPr>
      </w:pPr>
      <w:r w:rsidRPr="00EE32D2">
        <w:rPr>
          <w:rFonts w:hint="eastAsia"/>
          <w:sz w:val="21"/>
          <w:szCs w:val="21"/>
        </w:rPr>
        <w:t>表3-</w:t>
      </w:r>
      <w:r w:rsidR="00063B99" w:rsidRPr="00EE32D2">
        <w:rPr>
          <w:sz w:val="21"/>
          <w:szCs w:val="21"/>
        </w:rPr>
        <w:t>23</w:t>
      </w:r>
      <w:r w:rsidR="00C2738C" w:rsidRPr="00EE32D2">
        <w:rPr>
          <w:rFonts w:hint="eastAsia"/>
          <w:sz w:val="21"/>
          <w:szCs w:val="21"/>
        </w:rPr>
        <w:t>查看消息</w:t>
      </w:r>
    </w:p>
    <w:tbl>
      <w:tblPr>
        <w:tblStyle w:val="ae"/>
        <w:tblW w:w="0" w:type="auto"/>
        <w:jc w:val="center"/>
        <w:tblLook w:val="04A0" w:firstRow="1" w:lastRow="0" w:firstColumn="1" w:lastColumn="0" w:noHBand="0" w:noVBand="1"/>
        <w:tblPrChange w:id="1163" w:author="科 雷" w:date="2019-05-20T21:34:00Z">
          <w:tblPr>
            <w:tblStyle w:val="ae"/>
            <w:tblW w:w="0" w:type="auto"/>
            <w:jc w:val="center"/>
            <w:tblLook w:val="04A0" w:firstRow="1" w:lastRow="0" w:firstColumn="1" w:lastColumn="0" w:noHBand="0" w:noVBand="1"/>
          </w:tblPr>
        </w:tblPrChange>
      </w:tblPr>
      <w:tblGrid>
        <w:gridCol w:w="1242"/>
        <w:gridCol w:w="2831"/>
        <w:gridCol w:w="1280"/>
        <w:gridCol w:w="3119"/>
        <w:tblGridChange w:id="1164">
          <w:tblGrid>
            <w:gridCol w:w="1242"/>
            <w:gridCol w:w="2831"/>
            <w:gridCol w:w="1280"/>
            <w:gridCol w:w="3119"/>
          </w:tblGrid>
        </w:tblGridChange>
      </w:tblGrid>
      <w:tr w:rsidR="001E4F6E" w:rsidRPr="00DA70D4" w14:paraId="3BB8A136" w14:textId="77777777" w:rsidTr="0020016F">
        <w:trPr>
          <w:trHeight w:val="377"/>
          <w:jc w:val="center"/>
          <w:trPrChange w:id="1165" w:author="科 雷" w:date="2019-05-20T21:34:00Z">
            <w:trPr>
              <w:trHeight w:val="377"/>
              <w:jc w:val="center"/>
            </w:trPr>
          </w:trPrChange>
        </w:trPr>
        <w:tc>
          <w:tcPr>
            <w:tcW w:w="1242" w:type="dxa"/>
            <w:tcBorders>
              <w:left w:val="nil"/>
              <w:bottom w:val="single" w:sz="4" w:space="0" w:color="auto"/>
              <w:right w:val="nil"/>
            </w:tcBorders>
            <w:shd w:val="clear" w:color="auto" w:fill="auto"/>
            <w:vAlign w:val="center"/>
            <w:tcPrChange w:id="1166" w:author="科 雷" w:date="2019-05-20T21:34:00Z">
              <w:tcPr>
                <w:tcW w:w="1242" w:type="dxa"/>
                <w:shd w:val="clear" w:color="auto" w:fill="F2F2F2" w:themeFill="background1" w:themeFillShade="F2"/>
                <w:vAlign w:val="center"/>
              </w:tcPr>
            </w:tcPrChange>
          </w:tcPr>
          <w:p w14:paraId="1102C966" w14:textId="77777777" w:rsidR="001E4F6E" w:rsidRDefault="001E4F6E">
            <w:pPr>
              <w:ind w:firstLineChars="0" w:firstLine="0"/>
              <w:pPrChange w:id="1167" w:author="科 雷" w:date="2019-05-20T16:47:00Z">
                <w:pPr>
                  <w:ind w:firstLine="480"/>
                  <w:jc w:val="center"/>
                </w:pPr>
              </w:pPrChange>
            </w:pPr>
            <w:r>
              <w:rPr>
                <w:rFonts w:hint="eastAsia"/>
              </w:rPr>
              <w:t>用例编号</w:t>
            </w:r>
          </w:p>
        </w:tc>
        <w:tc>
          <w:tcPr>
            <w:tcW w:w="2831" w:type="dxa"/>
            <w:tcBorders>
              <w:left w:val="nil"/>
              <w:bottom w:val="single" w:sz="4" w:space="0" w:color="auto"/>
              <w:right w:val="nil"/>
            </w:tcBorders>
            <w:shd w:val="clear" w:color="auto" w:fill="auto"/>
            <w:vAlign w:val="center"/>
            <w:tcPrChange w:id="1168" w:author="科 雷" w:date="2019-05-20T21:34:00Z">
              <w:tcPr>
                <w:tcW w:w="2831" w:type="dxa"/>
                <w:vAlign w:val="center"/>
              </w:tcPr>
            </w:tcPrChange>
          </w:tcPr>
          <w:p w14:paraId="32F4FADD" w14:textId="3D04223D" w:rsidR="001E4F6E" w:rsidRDefault="001E4F6E" w:rsidP="009C23DD">
            <w:pPr>
              <w:ind w:firstLine="480"/>
            </w:pPr>
            <w:r>
              <w:t>001</w:t>
            </w:r>
            <w:r w:rsidR="00357670">
              <w:t>4</w:t>
            </w:r>
          </w:p>
        </w:tc>
        <w:tc>
          <w:tcPr>
            <w:tcW w:w="1280" w:type="dxa"/>
            <w:tcBorders>
              <w:left w:val="nil"/>
              <w:bottom w:val="single" w:sz="4" w:space="0" w:color="auto"/>
              <w:right w:val="nil"/>
            </w:tcBorders>
            <w:shd w:val="clear" w:color="auto" w:fill="auto"/>
            <w:vAlign w:val="center"/>
            <w:tcPrChange w:id="1169" w:author="科 雷" w:date="2019-05-20T21:34:00Z">
              <w:tcPr>
                <w:tcW w:w="1280" w:type="dxa"/>
                <w:shd w:val="clear" w:color="auto" w:fill="F2F2F2" w:themeFill="background1" w:themeFillShade="F2"/>
                <w:vAlign w:val="center"/>
              </w:tcPr>
            </w:tcPrChange>
          </w:tcPr>
          <w:p w14:paraId="7B48BB96" w14:textId="77777777" w:rsidR="001E4F6E" w:rsidRDefault="001E4F6E">
            <w:pPr>
              <w:ind w:firstLineChars="0" w:firstLine="0"/>
              <w:pPrChange w:id="1170" w:author="科 雷" w:date="2019-05-20T16:47:00Z">
                <w:pPr>
                  <w:ind w:firstLine="480"/>
                </w:pPr>
              </w:pPrChange>
            </w:pPr>
            <w:r>
              <w:rPr>
                <w:rFonts w:hint="eastAsia"/>
              </w:rPr>
              <w:t>用例名称</w:t>
            </w:r>
          </w:p>
        </w:tc>
        <w:tc>
          <w:tcPr>
            <w:tcW w:w="3119" w:type="dxa"/>
            <w:tcBorders>
              <w:left w:val="nil"/>
              <w:bottom w:val="single" w:sz="4" w:space="0" w:color="auto"/>
              <w:right w:val="nil"/>
            </w:tcBorders>
            <w:shd w:val="clear" w:color="auto" w:fill="auto"/>
            <w:vAlign w:val="center"/>
            <w:tcPrChange w:id="1171" w:author="科 雷" w:date="2019-05-20T21:34:00Z">
              <w:tcPr>
                <w:tcW w:w="3119" w:type="dxa"/>
                <w:vAlign w:val="center"/>
              </w:tcPr>
            </w:tcPrChange>
          </w:tcPr>
          <w:p w14:paraId="30515863" w14:textId="10912278" w:rsidR="001E4F6E" w:rsidRPr="004F28EA" w:rsidRDefault="008F3F85" w:rsidP="009C23DD">
            <w:pPr>
              <w:ind w:firstLine="480"/>
              <w:jc w:val="left"/>
            </w:pPr>
            <w:r w:rsidRPr="008F3F85">
              <w:rPr>
                <w:rFonts w:hint="eastAsia"/>
              </w:rPr>
              <w:t>查看消息</w:t>
            </w:r>
          </w:p>
        </w:tc>
      </w:tr>
      <w:tr w:rsidR="001E4F6E" w14:paraId="3B6796F3" w14:textId="77777777" w:rsidTr="0020016F">
        <w:trPr>
          <w:trHeight w:val="377"/>
          <w:jc w:val="center"/>
          <w:trPrChange w:id="1172" w:author="科 雷" w:date="2019-05-20T21:34:00Z">
            <w:trPr>
              <w:trHeight w:val="377"/>
              <w:jc w:val="center"/>
            </w:trPr>
          </w:trPrChange>
        </w:trPr>
        <w:tc>
          <w:tcPr>
            <w:tcW w:w="1242" w:type="dxa"/>
            <w:tcBorders>
              <w:top w:val="single" w:sz="4" w:space="0" w:color="auto"/>
              <w:left w:val="nil"/>
              <w:bottom w:val="nil"/>
              <w:right w:val="nil"/>
            </w:tcBorders>
            <w:shd w:val="clear" w:color="auto" w:fill="auto"/>
            <w:vAlign w:val="center"/>
            <w:tcPrChange w:id="1173" w:author="科 雷" w:date="2019-05-20T21:34:00Z">
              <w:tcPr>
                <w:tcW w:w="1242" w:type="dxa"/>
                <w:shd w:val="clear" w:color="auto" w:fill="F2F2F2" w:themeFill="background1" w:themeFillShade="F2"/>
                <w:vAlign w:val="center"/>
              </w:tcPr>
            </w:tcPrChange>
          </w:tcPr>
          <w:p w14:paraId="350D66E4" w14:textId="77777777" w:rsidR="001E4F6E" w:rsidRDefault="001E4F6E">
            <w:pPr>
              <w:ind w:firstLineChars="0" w:firstLine="0"/>
              <w:pPrChange w:id="1174" w:author="科 雷" w:date="2019-05-20T16:47:00Z">
                <w:pPr>
                  <w:ind w:firstLine="480"/>
                  <w:jc w:val="center"/>
                </w:pPr>
              </w:pPrChange>
            </w:pPr>
            <w:r>
              <w:rPr>
                <w:rFonts w:hint="eastAsia"/>
              </w:rPr>
              <w:t>编制人</w:t>
            </w:r>
          </w:p>
        </w:tc>
        <w:tc>
          <w:tcPr>
            <w:tcW w:w="2831" w:type="dxa"/>
            <w:tcBorders>
              <w:top w:val="single" w:sz="4" w:space="0" w:color="auto"/>
              <w:left w:val="nil"/>
              <w:bottom w:val="nil"/>
              <w:right w:val="nil"/>
            </w:tcBorders>
            <w:shd w:val="clear" w:color="auto" w:fill="auto"/>
            <w:vAlign w:val="center"/>
            <w:tcPrChange w:id="1175" w:author="科 雷" w:date="2019-05-20T21:34:00Z">
              <w:tcPr>
                <w:tcW w:w="2831" w:type="dxa"/>
                <w:vAlign w:val="center"/>
              </w:tcPr>
            </w:tcPrChange>
          </w:tcPr>
          <w:p w14:paraId="5E30FD3C" w14:textId="77777777" w:rsidR="001E4F6E" w:rsidRDefault="001E4F6E"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1176" w:author="科 雷" w:date="2019-05-20T21:34:00Z">
              <w:tcPr>
                <w:tcW w:w="1280" w:type="dxa"/>
                <w:shd w:val="clear" w:color="auto" w:fill="F2F2F2" w:themeFill="background1" w:themeFillShade="F2"/>
                <w:vAlign w:val="center"/>
              </w:tcPr>
            </w:tcPrChange>
          </w:tcPr>
          <w:p w14:paraId="186FE0C8" w14:textId="77777777" w:rsidR="001E4F6E" w:rsidRDefault="001E4F6E">
            <w:pPr>
              <w:ind w:firstLineChars="0" w:firstLine="0"/>
              <w:pPrChange w:id="1177" w:author="科 雷" w:date="2019-05-20T16:47:00Z">
                <w:pPr>
                  <w:ind w:firstLine="480"/>
                  <w:jc w:val="center"/>
                </w:pPr>
              </w:pPrChange>
            </w:pPr>
            <w:r>
              <w:rPr>
                <w:rFonts w:hint="eastAsia"/>
              </w:rPr>
              <w:t>编制日期</w:t>
            </w:r>
          </w:p>
        </w:tc>
        <w:tc>
          <w:tcPr>
            <w:tcW w:w="3119" w:type="dxa"/>
            <w:tcBorders>
              <w:top w:val="single" w:sz="4" w:space="0" w:color="auto"/>
              <w:left w:val="nil"/>
              <w:bottom w:val="nil"/>
              <w:right w:val="nil"/>
            </w:tcBorders>
            <w:shd w:val="clear" w:color="auto" w:fill="auto"/>
            <w:vAlign w:val="center"/>
            <w:tcPrChange w:id="1178" w:author="科 雷" w:date="2019-05-20T21:34:00Z">
              <w:tcPr>
                <w:tcW w:w="3119" w:type="dxa"/>
                <w:vAlign w:val="center"/>
              </w:tcPr>
            </w:tcPrChange>
          </w:tcPr>
          <w:p w14:paraId="170F2769" w14:textId="77777777" w:rsidR="001E4F6E" w:rsidRDefault="001E4F6E" w:rsidP="009C23DD">
            <w:pPr>
              <w:ind w:firstLine="480"/>
            </w:pPr>
            <w:r>
              <w:t>2019</w:t>
            </w:r>
            <w:r>
              <w:rPr>
                <w:rFonts w:hint="eastAsia"/>
              </w:rPr>
              <w:t>-</w:t>
            </w:r>
            <w:r>
              <w:t>05</w:t>
            </w:r>
            <w:r>
              <w:rPr>
                <w:rFonts w:hint="eastAsia"/>
              </w:rPr>
              <w:t>-</w:t>
            </w:r>
            <w:r>
              <w:t>06</w:t>
            </w:r>
          </w:p>
        </w:tc>
      </w:tr>
      <w:tr w:rsidR="001E4F6E" w14:paraId="33711EC5" w14:textId="77777777" w:rsidTr="0020016F">
        <w:trPr>
          <w:trHeight w:val="377"/>
          <w:jc w:val="center"/>
          <w:trPrChange w:id="1179"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180" w:author="科 雷" w:date="2019-05-20T21:34:00Z">
              <w:tcPr>
                <w:tcW w:w="1242" w:type="dxa"/>
                <w:shd w:val="clear" w:color="auto" w:fill="F2F2F2" w:themeFill="background1" w:themeFillShade="F2"/>
                <w:vAlign w:val="center"/>
              </w:tcPr>
            </w:tcPrChange>
          </w:tcPr>
          <w:p w14:paraId="1016BDC6" w14:textId="77777777" w:rsidR="001E4F6E" w:rsidRDefault="001E4F6E">
            <w:pPr>
              <w:ind w:firstLineChars="0" w:firstLine="0"/>
              <w:pPrChange w:id="1181" w:author="科 雷" w:date="2019-05-20T16:47:00Z">
                <w:pPr>
                  <w:ind w:firstLine="480"/>
                  <w:jc w:val="center"/>
                </w:pPr>
              </w:pPrChange>
            </w:pPr>
            <w:r>
              <w:rPr>
                <w:rFonts w:hint="eastAsia"/>
              </w:rPr>
              <w:t>用例描述</w:t>
            </w:r>
          </w:p>
        </w:tc>
        <w:tc>
          <w:tcPr>
            <w:tcW w:w="7230" w:type="dxa"/>
            <w:gridSpan w:val="3"/>
            <w:tcBorders>
              <w:top w:val="nil"/>
              <w:left w:val="nil"/>
              <w:bottom w:val="nil"/>
              <w:right w:val="nil"/>
            </w:tcBorders>
            <w:shd w:val="clear" w:color="auto" w:fill="auto"/>
            <w:tcPrChange w:id="1182" w:author="科 雷" w:date="2019-05-20T21:34:00Z">
              <w:tcPr>
                <w:tcW w:w="7230" w:type="dxa"/>
                <w:gridSpan w:val="3"/>
              </w:tcPr>
            </w:tcPrChange>
          </w:tcPr>
          <w:p w14:paraId="537B1212" w14:textId="661E5B24" w:rsidR="001E4F6E" w:rsidRDefault="001E4F6E" w:rsidP="009C23DD">
            <w:pPr>
              <w:ind w:firstLine="480"/>
            </w:pPr>
            <w:r>
              <w:rPr>
                <w:rFonts w:hint="eastAsia"/>
              </w:rPr>
              <w:t>用户</w:t>
            </w:r>
            <w:r w:rsidR="00BD638F">
              <w:rPr>
                <w:rFonts w:hint="eastAsia"/>
              </w:rPr>
              <w:t>收到消息时，能够在所有页面展示出消息的数量，并且点击消息，能够查看消息的详情信息</w:t>
            </w:r>
          </w:p>
        </w:tc>
      </w:tr>
      <w:tr w:rsidR="001E4F6E" w14:paraId="20348A35" w14:textId="77777777" w:rsidTr="0020016F">
        <w:trPr>
          <w:trHeight w:val="377"/>
          <w:jc w:val="center"/>
          <w:trPrChange w:id="1183"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184" w:author="科 雷" w:date="2019-05-20T21:34:00Z">
              <w:tcPr>
                <w:tcW w:w="1242" w:type="dxa"/>
                <w:shd w:val="clear" w:color="auto" w:fill="F2F2F2" w:themeFill="background1" w:themeFillShade="F2"/>
                <w:vAlign w:val="center"/>
              </w:tcPr>
            </w:tcPrChange>
          </w:tcPr>
          <w:p w14:paraId="15B64A6E" w14:textId="77777777" w:rsidR="001E4F6E" w:rsidRDefault="001E4F6E">
            <w:pPr>
              <w:ind w:firstLineChars="0" w:firstLine="0"/>
              <w:pPrChange w:id="1185" w:author="科 雷" w:date="2019-05-20T16:47:00Z">
                <w:pPr>
                  <w:ind w:firstLine="480"/>
                  <w:jc w:val="center"/>
                </w:pPr>
              </w:pPrChange>
            </w:pPr>
            <w:r>
              <w:rPr>
                <w:rFonts w:hint="eastAsia"/>
              </w:rPr>
              <w:lastRenderedPageBreak/>
              <w:t>参与者</w:t>
            </w:r>
          </w:p>
        </w:tc>
        <w:tc>
          <w:tcPr>
            <w:tcW w:w="7230" w:type="dxa"/>
            <w:gridSpan w:val="3"/>
            <w:tcBorders>
              <w:top w:val="nil"/>
              <w:left w:val="nil"/>
              <w:bottom w:val="nil"/>
              <w:right w:val="nil"/>
            </w:tcBorders>
            <w:shd w:val="clear" w:color="auto" w:fill="auto"/>
            <w:vAlign w:val="center"/>
            <w:tcPrChange w:id="1186" w:author="科 雷" w:date="2019-05-20T21:34:00Z">
              <w:tcPr>
                <w:tcW w:w="7230" w:type="dxa"/>
                <w:gridSpan w:val="3"/>
                <w:vAlign w:val="center"/>
              </w:tcPr>
            </w:tcPrChange>
          </w:tcPr>
          <w:p w14:paraId="0D520FCB" w14:textId="77777777" w:rsidR="001E4F6E" w:rsidRDefault="001E4F6E" w:rsidP="009C23DD">
            <w:pPr>
              <w:ind w:firstLine="480"/>
            </w:pPr>
            <w:r>
              <w:rPr>
                <w:rFonts w:hint="eastAsia"/>
              </w:rPr>
              <w:t>用户</w:t>
            </w:r>
          </w:p>
        </w:tc>
      </w:tr>
      <w:tr w:rsidR="001E4F6E" w:rsidRPr="001B42CC" w14:paraId="59861904" w14:textId="77777777" w:rsidTr="0020016F">
        <w:trPr>
          <w:trHeight w:val="377"/>
          <w:jc w:val="center"/>
          <w:trPrChange w:id="1187"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188" w:author="科 雷" w:date="2019-05-20T21:34:00Z">
              <w:tcPr>
                <w:tcW w:w="1242" w:type="dxa"/>
                <w:shd w:val="clear" w:color="auto" w:fill="F2F2F2" w:themeFill="background1" w:themeFillShade="F2"/>
                <w:vAlign w:val="center"/>
              </w:tcPr>
            </w:tcPrChange>
          </w:tcPr>
          <w:p w14:paraId="1AA6D438" w14:textId="77777777" w:rsidR="001E4F6E" w:rsidRDefault="001E4F6E">
            <w:pPr>
              <w:ind w:firstLineChars="0" w:firstLine="0"/>
              <w:pPrChange w:id="1189" w:author="科 雷" w:date="2019-05-20T16:47:00Z">
                <w:pPr>
                  <w:ind w:firstLine="480"/>
                  <w:jc w:val="center"/>
                </w:pPr>
              </w:pPrChange>
            </w:pPr>
            <w:r w:rsidRPr="001E5709">
              <w:rPr>
                <w:rFonts w:hint="eastAsia"/>
              </w:rPr>
              <w:t>前置条件</w:t>
            </w:r>
          </w:p>
        </w:tc>
        <w:tc>
          <w:tcPr>
            <w:tcW w:w="7230" w:type="dxa"/>
            <w:gridSpan w:val="3"/>
            <w:tcBorders>
              <w:top w:val="nil"/>
              <w:left w:val="nil"/>
              <w:bottom w:val="nil"/>
              <w:right w:val="nil"/>
            </w:tcBorders>
            <w:shd w:val="clear" w:color="auto" w:fill="auto"/>
            <w:tcPrChange w:id="1190" w:author="科 雷" w:date="2019-05-20T21:34:00Z">
              <w:tcPr>
                <w:tcW w:w="7230" w:type="dxa"/>
                <w:gridSpan w:val="3"/>
              </w:tcPr>
            </w:tcPrChange>
          </w:tcPr>
          <w:p w14:paraId="0D282E55" w14:textId="78A18DAC" w:rsidR="001E4F6E" w:rsidRPr="001B42CC" w:rsidRDefault="001E4F6E" w:rsidP="009C23DD">
            <w:pPr>
              <w:ind w:firstLine="480"/>
            </w:pPr>
            <w:r>
              <w:rPr>
                <w:rFonts w:hint="eastAsia"/>
              </w:rPr>
              <w:t>用户登录之后</w:t>
            </w:r>
            <w:r w:rsidR="00A0009C">
              <w:rPr>
                <w:rFonts w:hint="eastAsia"/>
              </w:rPr>
              <w:t>，其他人回复了自己的评论</w:t>
            </w:r>
          </w:p>
        </w:tc>
      </w:tr>
      <w:tr w:rsidR="001E4F6E" w14:paraId="79B44F48" w14:textId="77777777" w:rsidTr="0020016F">
        <w:trPr>
          <w:trHeight w:val="377"/>
          <w:jc w:val="center"/>
          <w:trPrChange w:id="1191"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192" w:author="科 雷" w:date="2019-05-20T21:34:00Z">
              <w:tcPr>
                <w:tcW w:w="1242" w:type="dxa"/>
                <w:shd w:val="clear" w:color="auto" w:fill="F2F2F2" w:themeFill="background1" w:themeFillShade="F2"/>
                <w:vAlign w:val="center"/>
              </w:tcPr>
            </w:tcPrChange>
          </w:tcPr>
          <w:p w14:paraId="087A99C1" w14:textId="77777777" w:rsidR="001E4F6E" w:rsidRDefault="001E4F6E">
            <w:pPr>
              <w:ind w:firstLineChars="0" w:firstLine="0"/>
              <w:pPrChange w:id="1193" w:author="科 雷" w:date="2019-05-20T16:47: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shd w:val="clear" w:color="auto" w:fill="auto"/>
            <w:vAlign w:val="center"/>
            <w:tcPrChange w:id="1194" w:author="科 雷" w:date="2019-05-20T21:34:00Z">
              <w:tcPr>
                <w:tcW w:w="7230" w:type="dxa"/>
                <w:gridSpan w:val="3"/>
                <w:vAlign w:val="center"/>
              </w:tcPr>
            </w:tcPrChange>
          </w:tcPr>
          <w:p w14:paraId="626938C9" w14:textId="77777777" w:rsidR="001E4F6E" w:rsidRDefault="001E4F6E" w:rsidP="009C23DD">
            <w:pPr>
              <w:ind w:firstLine="480"/>
            </w:pPr>
            <w:r>
              <w:rPr>
                <w:rFonts w:hint="eastAsia"/>
              </w:rPr>
              <w:t>无</w:t>
            </w:r>
          </w:p>
        </w:tc>
      </w:tr>
      <w:tr w:rsidR="001E4F6E" w14:paraId="45F2FB82" w14:textId="77777777" w:rsidTr="0020016F">
        <w:trPr>
          <w:trHeight w:val="50"/>
          <w:jc w:val="center"/>
          <w:trPrChange w:id="1195" w:author="科 雷" w:date="2019-05-20T21:34:00Z">
            <w:trPr>
              <w:trHeight w:val="50"/>
              <w:jc w:val="center"/>
            </w:trPr>
          </w:trPrChange>
        </w:trPr>
        <w:tc>
          <w:tcPr>
            <w:tcW w:w="1242" w:type="dxa"/>
            <w:tcBorders>
              <w:top w:val="nil"/>
              <w:left w:val="nil"/>
              <w:bottom w:val="nil"/>
              <w:right w:val="nil"/>
            </w:tcBorders>
            <w:shd w:val="clear" w:color="auto" w:fill="auto"/>
            <w:vAlign w:val="center"/>
            <w:tcPrChange w:id="1196" w:author="科 雷" w:date="2019-05-20T21:34:00Z">
              <w:tcPr>
                <w:tcW w:w="1242" w:type="dxa"/>
                <w:shd w:val="clear" w:color="auto" w:fill="F2F2F2" w:themeFill="background1" w:themeFillShade="F2"/>
                <w:vAlign w:val="center"/>
              </w:tcPr>
            </w:tcPrChange>
          </w:tcPr>
          <w:p w14:paraId="15527C50" w14:textId="77777777" w:rsidR="001E4F6E" w:rsidRDefault="001E4F6E">
            <w:pPr>
              <w:ind w:firstLineChars="0" w:firstLine="0"/>
              <w:pPrChange w:id="1197" w:author="科 雷" w:date="2019-05-20T16:47:00Z">
                <w:pPr>
                  <w:ind w:firstLine="480"/>
                  <w:jc w:val="center"/>
                </w:pPr>
              </w:pPrChange>
            </w:pPr>
            <w:r>
              <w:rPr>
                <w:rFonts w:hint="eastAsia"/>
              </w:rPr>
              <w:t>优先级别</w:t>
            </w:r>
          </w:p>
        </w:tc>
        <w:tc>
          <w:tcPr>
            <w:tcW w:w="7230" w:type="dxa"/>
            <w:gridSpan w:val="3"/>
            <w:tcBorders>
              <w:top w:val="nil"/>
              <w:left w:val="nil"/>
              <w:bottom w:val="nil"/>
              <w:right w:val="nil"/>
            </w:tcBorders>
            <w:shd w:val="clear" w:color="auto" w:fill="auto"/>
            <w:vAlign w:val="center"/>
            <w:tcPrChange w:id="1198" w:author="科 雷" w:date="2019-05-20T21:34:00Z">
              <w:tcPr>
                <w:tcW w:w="7230" w:type="dxa"/>
                <w:gridSpan w:val="3"/>
                <w:vAlign w:val="center"/>
              </w:tcPr>
            </w:tcPrChange>
          </w:tcPr>
          <w:p w14:paraId="1877C5FB" w14:textId="77777777" w:rsidR="001E4F6E" w:rsidRDefault="001E4F6E" w:rsidP="009C23DD">
            <w:pPr>
              <w:ind w:firstLine="480"/>
            </w:pPr>
            <w:r>
              <w:rPr>
                <w:rFonts w:hint="eastAsia"/>
              </w:rPr>
              <w:t>高</w:t>
            </w:r>
          </w:p>
        </w:tc>
      </w:tr>
      <w:tr w:rsidR="001E4F6E" w:rsidRPr="00015163" w14:paraId="505AC1DB" w14:textId="77777777" w:rsidTr="00BE6799">
        <w:trPr>
          <w:trHeight w:val="377"/>
          <w:jc w:val="center"/>
          <w:trPrChange w:id="1199" w:author="科 雷" w:date="2019-05-20T16:49:00Z">
            <w:trPr>
              <w:trHeight w:val="377"/>
              <w:jc w:val="center"/>
            </w:trPr>
          </w:trPrChange>
        </w:trPr>
        <w:tc>
          <w:tcPr>
            <w:tcW w:w="8472" w:type="dxa"/>
            <w:gridSpan w:val="4"/>
            <w:tcBorders>
              <w:top w:val="nil"/>
              <w:left w:val="nil"/>
              <w:bottom w:val="nil"/>
              <w:right w:val="nil"/>
            </w:tcBorders>
            <w:shd w:val="clear" w:color="auto" w:fill="auto"/>
            <w:vAlign w:val="center"/>
            <w:tcPrChange w:id="1200" w:author="科 雷" w:date="2019-05-20T16:49:00Z">
              <w:tcPr>
                <w:tcW w:w="8472" w:type="dxa"/>
                <w:gridSpan w:val="4"/>
                <w:shd w:val="clear" w:color="auto" w:fill="auto"/>
                <w:vAlign w:val="center"/>
              </w:tcPr>
            </w:tcPrChange>
          </w:tcPr>
          <w:p w14:paraId="15A79574" w14:textId="77777777" w:rsidR="001E4F6E" w:rsidRDefault="001E4F6E" w:rsidP="009C23DD">
            <w:pPr>
              <w:ind w:firstLine="480"/>
            </w:pPr>
            <w:r>
              <w:rPr>
                <w:rFonts w:hint="eastAsia"/>
              </w:rPr>
              <w:t>基本事件流</w:t>
            </w:r>
          </w:p>
          <w:p w14:paraId="45EA571A" w14:textId="44AE17BA" w:rsidR="00704301" w:rsidRPr="005C0367" w:rsidRDefault="00F77B46" w:rsidP="005C0367">
            <w:pPr>
              <w:pStyle w:val="a7"/>
              <w:numPr>
                <w:ilvl w:val="0"/>
                <w:numId w:val="37"/>
              </w:numPr>
              <w:adjustRightInd/>
              <w:spacing w:line="240" w:lineRule="auto"/>
              <w:ind w:firstLineChars="0"/>
              <w:textAlignment w:val="auto"/>
            </w:pPr>
            <w:r w:rsidRPr="005C0367">
              <w:t xml:space="preserve"> </w:t>
            </w:r>
            <w:r w:rsidR="00704301" w:rsidRPr="005C0367">
              <w:rPr>
                <w:rFonts w:hint="eastAsia"/>
              </w:rPr>
              <w:t>能够及时的显示未读消息，提醒用户</w:t>
            </w:r>
          </w:p>
          <w:p w14:paraId="1536C3CE" w14:textId="7E769A3B" w:rsidR="00704301" w:rsidRPr="005C0367" w:rsidRDefault="00704301" w:rsidP="005C0367">
            <w:pPr>
              <w:pStyle w:val="a7"/>
              <w:numPr>
                <w:ilvl w:val="0"/>
                <w:numId w:val="37"/>
              </w:numPr>
              <w:adjustRightInd/>
              <w:spacing w:line="240" w:lineRule="auto"/>
              <w:ind w:firstLineChars="0"/>
              <w:textAlignment w:val="auto"/>
            </w:pPr>
            <w:r w:rsidRPr="005C0367">
              <w:rPr>
                <w:rFonts w:hint="eastAsia"/>
              </w:rPr>
              <w:t>点击消息详情能够进入题目的详情，显示评论</w:t>
            </w:r>
          </w:p>
          <w:p w14:paraId="591D33D8" w14:textId="69C9EE89" w:rsidR="001E4F6E" w:rsidRPr="005C0367" w:rsidRDefault="00706685" w:rsidP="005C0367">
            <w:pPr>
              <w:pStyle w:val="a7"/>
              <w:numPr>
                <w:ilvl w:val="0"/>
                <w:numId w:val="37"/>
              </w:numPr>
              <w:adjustRightInd/>
              <w:spacing w:line="240" w:lineRule="auto"/>
              <w:ind w:firstLineChars="0"/>
              <w:textAlignment w:val="auto"/>
            </w:pPr>
            <w:r w:rsidRPr="005C0367">
              <w:rPr>
                <w:rFonts w:hint="eastAsia"/>
              </w:rPr>
              <w:t>显示删除按钮</w:t>
            </w:r>
          </w:p>
        </w:tc>
      </w:tr>
      <w:tr w:rsidR="001E4F6E" w:rsidRPr="00BA4572" w14:paraId="1FA8570A" w14:textId="77777777" w:rsidTr="00BE6799">
        <w:trPr>
          <w:trHeight w:val="666"/>
          <w:jc w:val="center"/>
          <w:trPrChange w:id="1201" w:author="科 雷" w:date="2019-05-20T16:49:00Z">
            <w:trPr>
              <w:trHeight w:val="666"/>
              <w:jc w:val="center"/>
            </w:trPr>
          </w:trPrChange>
        </w:trPr>
        <w:tc>
          <w:tcPr>
            <w:tcW w:w="8472" w:type="dxa"/>
            <w:gridSpan w:val="4"/>
            <w:tcBorders>
              <w:top w:val="nil"/>
              <w:left w:val="nil"/>
              <w:bottom w:val="nil"/>
              <w:right w:val="nil"/>
            </w:tcBorders>
            <w:shd w:val="clear" w:color="auto" w:fill="auto"/>
            <w:vAlign w:val="center"/>
            <w:tcPrChange w:id="1202" w:author="科 雷" w:date="2019-05-20T16:49:00Z">
              <w:tcPr>
                <w:tcW w:w="8472" w:type="dxa"/>
                <w:gridSpan w:val="4"/>
                <w:shd w:val="clear" w:color="auto" w:fill="auto"/>
                <w:vAlign w:val="center"/>
              </w:tcPr>
            </w:tcPrChange>
          </w:tcPr>
          <w:p w14:paraId="44CBC6F9" w14:textId="77777777" w:rsidR="001E4F6E" w:rsidRDefault="001E4F6E" w:rsidP="009C23DD">
            <w:pPr>
              <w:ind w:firstLine="480"/>
            </w:pPr>
            <w:r>
              <w:rPr>
                <w:rFonts w:hint="eastAsia"/>
              </w:rPr>
              <w:t>可选事件流</w:t>
            </w:r>
          </w:p>
          <w:p w14:paraId="04DEBC7C" w14:textId="72358D32" w:rsidR="00551746" w:rsidRPr="005C0367" w:rsidRDefault="00551746" w:rsidP="005C0367">
            <w:pPr>
              <w:pStyle w:val="a7"/>
              <w:numPr>
                <w:ilvl w:val="0"/>
                <w:numId w:val="38"/>
              </w:numPr>
              <w:adjustRightInd/>
              <w:spacing w:line="240" w:lineRule="auto"/>
              <w:ind w:firstLineChars="0"/>
              <w:textAlignment w:val="auto"/>
            </w:pPr>
            <w:r w:rsidRPr="005C0367">
              <w:rPr>
                <w:rFonts w:hint="eastAsia"/>
              </w:rPr>
              <w:t>点击消息即可进入题目的详情界面，显示评论、回复的内容</w:t>
            </w:r>
          </w:p>
          <w:p w14:paraId="54B4907D" w14:textId="719D3CF1" w:rsidR="007A13AE" w:rsidRPr="005C0367" w:rsidRDefault="007A13AE" w:rsidP="005C0367">
            <w:pPr>
              <w:pStyle w:val="a7"/>
              <w:numPr>
                <w:ilvl w:val="0"/>
                <w:numId w:val="38"/>
              </w:numPr>
              <w:adjustRightInd/>
              <w:spacing w:line="240" w:lineRule="auto"/>
              <w:ind w:firstLineChars="0"/>
              <w:textAlignment w:val="auto"/>
            </w:pPr>
            <w:r w:rsidRPr="005C0367">
              <w:rPr>
                <w:rFonts w:hint="eastAsia"/>
              </w:rPr>
              <w:t>若无收藏数据，即显示暂无数据</w:t>
            </w:r>
          </w:p>
          <w:p w14:paraId="2E17EBEC" w14:textId="61BBA2B1" w:rsidR="007A13AE" w:rsidRPr="005C0367" w:rsidRDefault="007A13AE" w:rsidP="005C0367">
            <w:pPr>
              <w:pStyle w:val="a7"/>
              <w:numPr>
                <w:ilvl w:val="0"/>
                <w:numId w:val="38"/>
              </w:numPr>
              <w:adjustRightInd/>
              <w:spacing w:line="240" w:lineRule="auto"/>
              <w:ind w:firstLineChars="0"/>
              <w:textAlignment w:val="auto"/>
            </w:pPr>
            <w:r w:rsidRPr="005C0367">
              <w:rPr>
                <w:rFonts w:hint="eastAsia"/>
              </w:rPr>
              <w:t>分页展示数据量</w:t>
            </w:r>
          </w:p>
          <w:p w14:paraId="589D252F" w14:textId="66C2856A" w:rsidR="001E4F6E" w:rsidRPr="007A13AE" w:rsidRDefault="007A13AE" w:rsidP="007A13AE">
            <w:pPr>
              <w:pStyle w:val="a7"/>
              <w:numPr>
                <w:ilvl w:val="0"/>
                <w:numId w:val="38"/>
              </w:numPr>
              <w:ind w:firstLineChars="0"/>
            </w:pPr>
            <w:r>
              <w:rPr>
                <w:rFonts w:hint="eastAsia"/>
              </w:rPr>
              <w:t>点击加载更多即加载其他分页</w:t>
            </w:r>
          </w:p>
        </w:tc>
      </w:tr>
      <w:tr w:rsidR="001E4F6E" w14:paraId="70EC6C36" w14:textId="77777777" w:rsidTr="0020016F">
        <w:trPr>
          <w:trHeight w:val="377"/>
          <w:jc w:val="center"/>
          <w:trPrChange w:id="1203"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04" w:author="科 雷" w:date="2019-05-20T21:34:00Z">
              <w:tcPr>
                <w:tcW w:w="1242" w:type="dxa"/>
                <w:shd w:val="clear" w:color="auto" w:fill="F2F2F2" w:themeFill="background1" w:themeFillShade="F2"/>
                <w:vAlign w:val="center"/>
              </w:tcPr>
            </w:tcPrChange>
          </w:tcPr>
          <w:p w14:paraId="181FE1BE" w14:textId="77777777" w:rsidR="001E4F6E" w:rsidRDefault="001E4F6E">
            <w:pPr>
              <w:ind w:firstLineChars="0" w:firstLine="0"/>
              <w:pPrChange w:id="1205" w:author="科 雷" w:date="2019-05-20T16:47:00Z">
                <w:pPr>
                  <w:ind w:firstLine="480"/>
                  <w:jc w:val="center"/>
                </w:pPr>
              </w:pPrChange>
            </w:pPr>
            <w:r>
              <w:rPr>
                <w:rFonts w:hint="eastAsia"/>
              </w:rPr>
              <w:t>特殊需求</w:t>
            </w:r>
          </w:p>
        </w:tc>
        <w:tc>
          <w:tcPr>
            <w:tcW w:w="7230" w:type="dxa"/>
            <w:gridSpan w:val="3"/>
            <w:tcBorders>
              <w:top w:val="nil"/>
              <w:left w:val="nil"/>
              <w:bottom w:val="nil"/>
              <w:right w:val="nil"/>
            </w:tcBorders>
            <w:shd w:val="clear" w:color="auto" w:fill="auto"/>
            <w:vAlign w:val="center"/>
            <w:tcPrChange w:id="1206" w:author="科 雷" w:date="2019-05-20T21:34:00Z">
              <w:tcPr>
                <w:tcW w:w="7230" w:type="dxa"/>
                <w:gridSpan w:val="3"/>
                <w:vAlign w:val="center"/>
              </w:tcPr>
            </w:tcPrChange>
          </w:tcPr>
          <w:p w14:paraId="1A23F7F7" w14:textId="77777777" w:rsidR="001E4F6E" w:rsidRDefault="001E4F6E" w:rsidP="009C23DD">
            <w:pPr>
              <w:ind w:firstLine="480"/>
            </w:pPr>
            <w:r>
              <w:rPr>
                <w:rFonts w:hint="eastAsia"/>
              </w:rPr>
              <w:t>无</w:t>
            </w:r>
          </w:p>
        </w:tc>
      </w:tr>
      <w:tr w:rsidR="001E4F6E" w14:paraId="59E08E27" w14:textId="77777777" w:rsidTr="0020016F">
        <w:trPr>
          <w:trHeight w:val="375"/>
          <w:jc w:val="center"/>
          <w:trPrChange w:id="1207" w:author="科 雷" w:date="2019-05-20T21:34:00Z">
            <w:trPr>
              <w:trHeight w:val="375"/>
              <w:jc w:val="center"/>
            </w:trPr>
          </w:trPrChange>
        </w:trPr>
        <w:tc>
          <w:tcPr>
            <w:tcW w:w="1242" w:type="dxa"/>
            <w:tcBorders>
              <w:top w:val="nil"/>
              <w:left w:val="nil"/>
              <w:right w:val="nil"/>
            </w:tcBorders>
            <w:shd w:val="clear" w:color="auto" w:fill="auto"/>
            <w:vAlign w:val="center"/>
            <w:tcPrChange w:id="1208" w:author="科 雷" w:date="2019-05-20T21:34:00Z">
              <w:tcPr>
                <w:tcW w:w="1242" w:type="dxa"/>
                <w:shd w:val="clear" w:color="auto" w:fill="F2F2F2" w:themeFill="background1" w:themeFillShade="F2"/>
                <w:vAlign w:val="center"/>
              </w:tcPr>
            </w:tcPrChange>
          </w:tcPr>
          <w:p w14:paraId="39003746" w14:textId="77777777" w:rsidR="001E4F6E" w:rsidRDefault="001E4F6E">
            <w:pPr>
              <w:ind w:firstLineChars="0" w:firstLine="0"/>
              <w:pPrChange w:id="1209" w:author="科 雷" w:date="2019-05-20T16:47:00Z">
                <w:pPr>
                  <w:ind w:firstLine="480"/>
                  <w:jc w:val="center"/>
                </w:pPr>
              </w:pPrChange>
            </w:pPr>
            <w:r>
              <w:rPr>
                <w:rFonts w:hint="eastAsia"/>
              </w:rPr>
              <w:t>扩展点</w:t>
            </w:r>
          </w:p>
        </w:tc>
        <w:tc>
          <w:tcPr>
            <w:tcW w:w="7230" w:type="dxa"/>
            <w:gridSpan w:val="3"/>
            <w:tcBorders>
              <w:top w:val="nil"/>
              <w:left w:val="nil"/>
              <w:right w:val="nil"/>
            </w:tcBorders>
            <w:shd w:val="clear" w:color="auto" w:fill="auto"/>
            <w:vAlign w:val="center"/>
            <w:tcPrChange w:id="1210" w:author="科 雷" w:date="2019-05-20T21:34:00Z">
              <w:tcPr>
                <w:tcW w:w="7230" w:type="dxa"/>
                <w:gridSpan w:val="3"/>
                <w:vAlign w:val="center"/>
              </w:tcPr>
            </w:tcPrChange>
          </w:tcPr>
          <w:p w14:paraId="58554262" w14:textId="77777777" w:rsidR="001E4F6E" w:rsidRDefault="001E4F6E" w:rsidP="009C23DD">
            <w:pPr>
              <w:ind w:firstLine="480"/>
            </w:pPr>
            <w:r>
              <w:rPr>
                <w:rFonts w:hint="eastAsia"/>
              </w:rPr>
              <w:t>无</w:t>
            </w:r>
          </w:p>
        </w:tc>
      </w:tr>
    </w:tbl>
    <w:p w14:paraId="014E1DC3" w14:textId="631890DF" w:rsidR="002809F5" w:rsidRDefault="00CC56B6" w:rsidP="002809F5">
      <w:pPr>
        <w:ind w:firstLine="480"/>
      </w:pPr>
      <w:r>
        <w:rPr>
          <w:rFonts w:hint="eastAsia"/>
        </w:rPr>
        <w:t>删除</w:t>
      </w:r>
      <w:r w:rsidR="002809F5">
        <w:rPr>
          <w:rFonts w:hint="eastAsia"/>
        </w:rPr>
        <w:t>消息用例描述如表</w:t>
      </w:r>
      <w:r w:rsidR="002809F5">
        <w:t>3</w:t>
      </w:r>
      <w:r w:rsidR="002809F5">
        <w:rPr>
          <w:rFonts w:hint="eastAsia"/>
        </w:rPr>
        <w:t>-</w:t>
      </w:r>
      <w:r w:rsidR="00063B99">
        <w:rPr>
          <w:rFonts w:hint="eastAsia"/>
        </w:rPr>
        <w:t>24</w:t>
      </w:r>
      <w:ins w:id="1211" w:author="科 雷" w:date="2019-05-20T16:54:00Z">
        <w:r w:rsidR="00BD6E45">
          <w:rPr>
            <w:rFonts w:hint="eastAsia"/>
          </w:rPr>
          <w:t>：</w:t>
        </w:r>
      </w:ins>
    </w:p>
    <w:p w14:paraId="2CD8704C" w14:textId="600F28D8" w:rsidR="002809F5" w:rsidRPr="00EE32D2" w:rsidRDefault="002809F5" w:rsidP="00EE32D2">
      <w:pPr>
        <w:ind w:firstLine="420"/>
        <w:jc w:val="center"/>
        <w:rPr>
          <w:sz w:val="21"/>
          <w:szCs w:val="21"/>
        </w:rPr>
      </w:pPr>
      <w:r w:rsidRPr="00EE32D2">
        <w:rPr>
          <w:rFonts w:hint="eastAsia"/>
          <w:sz w:val="21"/>
          <w:szCs w:val="21"/>
        </w:rPr>
        <w:t>表3-</w:t>
      </w:r>
      <w:r w:rsidR="00063B99" w:rsidRPr="00EE32D2">
        <w:rPr>
          <w:sz w:val="21"/>
          <w:szCs w:val="21"/>
        </w:rPr>
        <w:t>2</w:t>
      </w:r>
      <w:r w:rsidR="00063B99" w:rsidRPr="00EE32D2">
        <w:rPr>
          <w:rFonts w:hint="eastAsia"/>
          <w:sz w:val="21"/>
          <w:szCs w:val="21"/>
        </w:rPr>
        <w:t>4</w:t>
      </w:r>
      <w:r w:rsidR="00CC56B6" w:rsidRPr="00EE32D2">
        <w:rPr>
          <w:rFonts w:hint="eastAsia"/>
          <w:sz w:val="21"/>
          <w:szCs w:val="21"/>
        </w:rPr>
        <w:t>删除</w:t>
      </w:r>
      <w:r w:rsidRPr="00EE32D2">
        <w:rPr>
          <w:rFonts w:hint="eastAsia"/>
          <w:sz w:val="21"/>
          <w:szCs w:val="21"/>
        </w:rPr>
        <w:t>消息</w:t>
      </w:r>
    </w:p>
    <w:tbl>
      <w:tblPr>
        <w:tblStyle w:val="ae"/>
        <w:tblW w:w="0" w:type="auto"/>
        <w:jc w:val="center"/>
        <w:tblLook w:val="04A0" w:firstRow="1" w:lastRow="0" w:firstColumn="1" w:lastColumn="0" w:noHBand="0" w:noVBand="1"/>
        <w:tblPrChange w:id="1212" w:author="科 雷" w:date="2019-05-20T21:34:00Z">
          <w:tblPr>
            <w:tblStyle w:val="ae"/>
            <w:tblW w:w="0" w:type="auto"/>
            <w:jc w:val="center"/>
            <w:tblLook w:val="04A0" w:firstRow="1" w:lastRow="0" w:firstColumn="1" w:lastColumn="0" w:noHBand="0" w:noVBand="1"/>
          </w:tblPr>
        </w:tblPrChange>
      </w:tblPr>
      <w:tblGrid>
        <w:gridCol w:w="1242"/>
        <w:gridCol w:w="2831"/>
        <w:gridCol w:w="1280"/>
        <w:gridCol w:w="3119"/>
        <w:tblGridChange w:id="1213">
          <w:tblGrid>
            <w:gridCol w:w="1242"/>
            <w:gridCol w:w="2831"/>
            <w:gridCol w:w="1280"/>
            <w:gridCol w:w="3119"/>
          </w:tblGrid>
        </w:tblGridChange>
      </w:tblGrid>
      <w:tr w:rsidR="002809F5" w:rsidRPr="00DA70D4" w14:paraId="6D74A16C" w14:textId="77777777" w:rsidTr="0020016F">
        <w:trPr>
          <w:trHeight w:val="377"/>
          <w:jc w:val="center"/>
          <w:trPrChange w:id="1214" w:author="科 雷" w:date="2019-05-20T21:34:00Z">
            <w:trPr>
              <w:trHeight w:val="377"/>
              <w:jc w:val="center"/>
            </w:trPr>
          </w:trPrChange>
        </w:trPr>
        <w:tc>
          <w:tcPr>
            <w:tcW w:w="1242" w:type="dxa"/>
            <w:tcBorders>
              <w:left w:val="nil"/>
              <w:bottom w:val="single" w:sz="4" w:space="0" w:color="auto"/>
              <w:right w:val="nil"/>
            </w:tcBorders>
            <w:shd w:val="clear" w:color="auto" w:fill="auto"/>
            <w:vAlign w:val="center"/>
            <w:tcPrChange w:id="1215" w:author="科 雷" w:date="2019-05-20T21:34:00Z">
              <w:tcPr>
                <w:tcW w:w="1242" w:type="dxa"/>
                <w:shd w:val="clear" w:color="auto" w:fill="F2F2F2" w:themeFill="background1" w:themeFillShade="F2"/>
                <w:vAlign w:val="center"/>
              </w:tcPr>
            </w:tcPrChange>
          </w:tcPr>
          <w:p w14:paraId="0658DEC4" w14:textId="77777777" w:rsidR="002809F5" w:rsidRDefault="002809F5">
            <w:pPr>
              <w:ind w:firstLineChars="0" w:firstLine="0"/>
              <w:pPrChange w:id="1216" w:author="科 雷" w:date="2019-05-20T16:47:00Z">
                <w:pPr>
                  <w:ind w:firstLine="480"/>
                  <w:jc w:val="center"/>
                </w:pPr>
              </w:pPrChange>
            </w:pPr>
            <w:r>
              <w:rPr>
                <w:rFonts w:hint="eastAsia"/>
              </w:rPr>
              <w:t>用例编号</w:t>
            </w:r>
          </w:p>
        </w:tc>
        <w:tc>
          <w:tcPr>
            <w:tcW w:w="2831" w:type="dxa"/>
            <w:tcBorders>
              <w:left w:val="nil"/>
              <w:bottom w:val="single" w:sz="4" w:space="0" w:color="auto"/>
              <w:right w:val="nil"/>
            </w:tcBorders>
            <w:shd w:val="clear" w:color="auto" w:fill="auto"/>
            <w:vAlign w:val="center"/>
            <w:tcPrChange w:id="1217" w:author="科 雷" w:date="2019-05-20T21:34:00Z">
              <w:tcPr>
                <w:tcW w:w="2831" w:type="dxa"/>
                <w:vAlign w:val="center"/>
              </w:tcPr>
            </w:tcPrChange>
          </w:tcPr>
          <w:p w14:paraId="1A66CB4D" w14:textId="63E91F9F" w:rsidR="002809F5" w:rsidRDefault="002809F5" w:rsidP="009C23DD">
            <w:pPr>
              <w:ind w:firstLine="480"/>
            </w:pPr>
            <w:r>
              <w:t>001</w:t>
            </w:r>
            <w:r w:rsidR="00CC56B6">
              <w:t>5</w:t>
            </w:r>
          </w:p>
        </w:tc>
        <w:tc>
          <w:tcPr>
            <w:tcW w:w="1280" w:type="dxa"/>
            <w:tcBorders>
              <w:left w:val="nil"/>
              <w:bottom w:val="single" w:sz="4" w:space="0" w:color="auto"/>
              <w:right w:val="nil"/>
            </w:tcBorders>
            <w:shd w:val="clear" w:color="auto" w:fill="auto"/>
            <w:vAlign w:val="center"/>
            <w:tcPrChange w:id="1218" w:author="科 雷" w:date="2019-05-20T21:34:00Z">
              <w:tcPr>
                <w:tcW w:w="1280" w:type="dxa"/>
                <w:shd w:val="clear" w:color="auto" w:fill="F2F2F2" w:themeFill="background1" w:themeFillShade="F2"/>
                <w:vAlign w:val="center"/>
              </w:tcPr>
            </w:tcPrChange>
          </w:tcPr>
          <w:p w14:paraId="74920CBE" w14:textId="77777777" w:rsidR="002809F5" w:rsidRDefault="002809F5">
            <w:pPr>
              <w:ind w:firstLineChars="0" w:firstLine="0"/>
              <w:pPrChange w:id="1219" w:author="科 雷" w:date="2019-05-20T16:47:00Z">
                <w:pPr>
                  <w:ind w:firstLine="480"/>
                </w:pPr>
              </w:pPrChange>
            </w:pPr>
            <w:r>
              <w:rPr>
                <w:rFonts w:hint="eastAsia"/>
              </w:rPr>
              <w:t>用例名称</w:t>
            </w:r>
          </w:p>
        </w:tc>
        <w:tc>
          <w:tcPr>
            <w:tcW w:w="3119" w:type="dxa"/>
            <w:tcBorders>
              <w:left w:val="nil"/>
              <w:bottom w:val="single" w:sz="4" w:space="0" w:color="auto"/>
              <w:right w:val="nil"/>
            </w:tcBorders>
            <w:shd w:val="clear" w:color="auto" w:fill="auto"/>
            <w:vAlign w:val="center"/>
            <w:tcPrChange w:id="1220" w:author="科 雷" w:date="2019-05-20T21:34:00Z">
              <w:tcPr>
                <w:tcW w:w="3119" w:type="dxa"/>
                <w:vAlign w:val="center"/>
              </w:tcPr>
            </w:tcPrChange>
          </w:tcPr>
          <w:p w14:paraId="21FFCD53" w14:textId="299C6C82" w:rsidR="002809F5" w:rsidRPr="004F28EA" w:rsidRDefault="00CC56B6" w:rsidP="009C23DD">
            <w:pPr>
              <w:ind w:firstLine="480"/>
              <w:jc w:val="left"/>
            </w:pPr>
            <w:r>
              <w:rPr>
                <w:rFonts w:hint="eastAsia"/>
              </w:rPr>
              <w:t>删除</w:t>
            </w:r>
            <w:r w:rsidR="002809F5" w:rsidRPr="008F3F85">
              <w:rPr>
                <w:rFonts w:hint="eastAsia"/>
              </w:rPr>
              <w:t>消息</w:t>
            </w:r>
          </w:p>
        </w:tc>
      </w:tr>
      <w:tr w:rsidR="002809F5" w14:paraId="4BF44C37" w14:textId="77777777" w:rsidTr="0020016F">
        <w:trPr>
          <w:trHeight w:val="377"/>
          <w:jc w:val="center"/>
          <w:trPrChange w:id="1221" w:author="科 雷" w:date="2019-05-20T21:34:00Z">
            <w:trPr>
              <w:trHeight w:val="377"/>
              <w:jc w:val="center"/>
            </w:trPr>
          </w:trPrChange>
        </w:trPr>
        <w:tc>
          <w:tcPr>
            <w:tcW w:w="1242" w:type="dxa"/>
            <w:tcBorders>
              <w:top w:val="single" w:sz="4" w:space="0" w:color="auto"/>
              <w:left w:val="nil"/>
              <w:bottom w:val="nil"/>
              <w:right w:val="nil"/>
            </w:tcBorders>
            <w:shd w:val="clear" w:color="auto" w:fill="auto"/>
            <w:vAlign w:val="center"/>
            <w:tcPrChange w:id="1222" w:author="科 雷" w:date="2019-05-20T21:34:00Z">
              <w:tcPr>
                <w:tcW w:w="1242" w:type="dxa"/>
                <w:shd w:val="clear" w:color="auto" w:fill="F2F2F2" w:themeFill="background1" w:themeFillShade="F2"/>
                <w:vAlign w:val="center"/>
              </w:tcPr>
            </w:tcPrChange>
          </w:tcPr>
          <w:p w14:paraId="2E6195E2" w14:textId="77777777" w:rsidR="002809F5" w:rsidRDefault="002809F5">
            <w:pPr>
              <w:ind w:firstLineChars="0" w:firstLine="0"/>
              <w:pPrChange w:id="1223" w:author="科 雷" w:date="2019-05-20T16:47:00Z">
                <w:pPr>
                  <w:ind w:firstLine="480"/>
                  <w:jc w:val="center"/>
                </w:pPr>
              </w:pPrChange>
            </w:pPr>
            <w:r>
              <w:rPr>
                <w:rFonts w:hint="eastAsia"/>
              </w:rPr>
              <w:t>编制人</w:t>
            </w:r>
          </w:p>
        </w:tc>
        <w:tc>
          <w:tcPr>
            <w:tcW w:w="2831" w:type="dxa"/>
            <w:tcBorders>
              <w:top w:val="single" w:sz="4" w:space="0" w:color="auto"/>
              <w:left w:val="nil"/>
              <w:bottom w:val="nil"/>
              <w:right w:val="nil"/>
            </w:tcBorders>
            <w:shd w:val="clear" w:color="auto" w:fill="auto"/>
            <w:vAlign w:val="center"/>
            <w:tcPrChange w:id="1224" w:author="科 雷" w:date="2019-05-20T21:34:00Z">
              <w:tcPr>
                <w:tcW w:w="2831" w:type="dxa"/>
                <w:vAlign w:val="center"/>
              </w:tcPr>
            </w:tcPrChange>
          </w:tcPr>
          <w:p w14:paraId="70BFDD6F" w14:textId="77777777" w:rsidR="002809F5" w:rsidRDefault="002809F5"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1225" w:author="科 雷" w:date="2019-05-20T21:34:00Z">
              <w:tcPr>
                <w:tcW w:w="1280" w:type="dxa"/>
                <w:shd w:val="clear" w:color="auto" w:fill="F2F2F2" w:themeFill="background1" w:themeFillShade="F2"/>
                <w:vAlign w:val="center"/>
              </w:tcPr>
            </w:tcPrChange>
          </w:tcPr>
          <w:p w14:paraId="0B9EDF77" w14:textId="77777777" w:rsidR="002809F5" w:rsidRDefault="002809F5">
            <w:pPr>
              <w:ind w:firstLineChars="0" w:firstLine="0"/>
              <w:pPrChange w:id="1226" w:author="科 雷" w:date="2019-05-20T16:47:00Z">
                <w:pPr>
                  <w:ind w:firstLine="480"/>
                  <w:jc w:val="center"/>
                </w:pPr>
              </w:pPrChange>
            </w:pPr>
            <w:r>
              <w:rPr>
                <w:rFonts w:hint="eastAsia"/>
              </w:rPr>
              <w:t>编制日期</w:t>
            </w:r>
          </w:p>
        </w:tc>
        <w:tc>
          <w:tcPr>
            <w:tcW w:w="3119" w:type="dxa"/>
            <w:tcBorders>
              <w:top w:val="single" w:sz="4" w:space="0" w:color="auto"/>
              <w:left w:val="nil"/>
              <w:bottom w:val="nil"/>
              <w:right w:val="nil"/>
            </w:tcBorders>
            <w:shd w:val="clear" w:color="auto" w:fill="auto"/>
            <w:vAlign w:val="center"/>
            <w:tcPrChange w:id="1227" w:author="科 雷" w:date="2019-05-20T21:34:00Z">
              <w:tcPr>
                <w:tcW w:w="3119" w:type="dxa"/>
                <w:vAlign w:val="center"/>
              </w:tcPr>
            </w:tcPrChange>
          </w:tcPr>
          <w:p w14:paraId="68EFA0AF" w14:textId="77777777" w:rsidR="002809F5" w:rsidRDefault="002809F5" w:rsidP="009C23DD">
            <w:pPr>
              <w:ind w:firstLine="480"/>
            </w:pPr>
            <w:r>
              <w:t>2019</w:t>
            </w:r>
            <w:r>
              <w:rPr>
                <w:rFonts w:hint="eastAsia"/>
              </w:rPr>
              <w:t>-</w:t>
            </w:r>
            <w:r>
              <w:t>05</w:t>
            </w:r>
            <w:r>
              <w:rPr>
                <w:rFonts w:hint="eastAsia"/>
              </w:rPr>
              <w:t>-</w:t>
            </w:r>
            <w:r>
              <w:t>06</w:t>
            </w:r>
          </w:p>
        </w:tc>
      </w:tr>
      <w:tr w:rsidR="00BE0790" w14:paraId="3626BFC9" w14:textId="77777777" w:rsidTr="0020016F">
        <w:trPr>
          <w:trHeight w:val="377"/>
          <w:jc w:val="center"/>
          <w:trPrChange w:id="1228"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29" w:author="科 雷" w:date="2019-05-20T21:34:00Z">
              <w:tcPr>
                <w:tcW w:w="1242" w:type="dxa"/>
                <w:shd w:val="clear" w:color="auto" w:fill="F2F2F2" w:themeFill="background1" w:themeFillShade="F2"/>
                <w:vAlign w:val="center"/>
              </w:tcPr>
            </w:tcPrChange>
          </w:tcPr>
          <w:p w14:paraId="761CB05F" w14:textId="77777777" w:rsidR="00BE0790" w:rsidRDefault="00BE0790">
            <w:pPr>
              <w:ind w:firstLineChars="0" w:firstLine="0"/>
              <w:pPrChange w:id="1230" w:author="科 雷" w:date="2019-05-20T16:47:00Z">
                <w:pPr>
                  <w:ind w:firstLine="480"/>
                  <w:jc w:val="center"/>
                </w:pPr>
              </w:pPrChange>
            </w:pPr>
            <w:r>
              <w:rPr>
                <w:rFonts w:hint="eastAsia"/>
              </w:rPr>
              <w:t>用例描述</w:t>
            </w:r>
          </w:p>
        </w:tc>
        <w:tc>
          <w:tcPr>
            <w:tcW w:w="7230" w:type="dxa"/>
            <w:gridSpan w:val="3"/>
            <w:tcBorders>
              <w:top w:val="nil"/>
              <w:left w:val="nil"/>
              <w:bottom w:val="nil"/>
              <w:right w:val="nil"/>
            </w:tcBorders>
            <w:shd w:val="clear" w:color="auto" w:fill="auto"/>
            <w:tcPrChange w:id="1231" w:author="科 雷" w:date="2019-05-20T21:34:00Z">
              <w:tcPr>
                <w:tcW w:w="7230" w:type="dxa"/>
                <w:gridSpan w:val="3"/>
              </w:tcPr>
            </w:tcPrChange>
          </w:tcPr>
          <w:p w14:paraId="45A716E9" w14:textId="56C33566" w:rsidR="00BE0790" w:rsidRDefault="00BE0790" w:rsidP="00BE0790">
            <w:pPr>
              <w:ind w:firstLine="480"/>
            </w:pPr>
            <w:r>
              <w:rPr>
                <w:rFonts w:hint="eastAsia"/>
              </w:rPr>
              <w:t>用户浏览自己的消息时，能够点击删除，删除掉自己不想看到的消息</w:t>
            </w:r>
          </w:p>
        </w:tc>
      </w:tr>
      <w:tr w:rsidR="00BE0790" w14:paraId="5258A0B9" w14:textId="77777777" w:rsidTr="0020016F">
        <w:trPr>
          <w:trHeight w:val="377"/>
          <w:jc w:val="center"/>
          <w:trPrChange w:id="1232"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33" w:author="科 雷" w:date="2019-05-20T21:34:00Z">
              <w:tcPr>
                <w:tcW w:w="1242" w:type="dxa"/>
                <w:shd w:val="clear" w:color="auto" w:fill="F2F2F2" w:themeFill="background1" w:themeFillShade="F2"/>
                <w:vAlign w:val="center"/>
              </w:tcPr>
            </w:tcPrChange>
          </w:tcPr>
          <w:p w14:paraId="07986561" w14:textId="77777777" w:rsidR="00BE0790" w:rsidRDefault="00BE0790">
            <w:pPr>
              <w:ind w:firstLineChars="0" w:firstLine="0"/>
              <w:pPrChange w:id="1234" w:author="科 雷" w:date="2019-05-20T16:47:00Z">
                <w:pPr>
                  <w:ind w:firstLine="480"/>
                  <w:jc w:val="center"/>
                </w:pPr>
              </w:pPrChange>
            </w:pPr>
            <w:r>
              <w:rPr>
                <w:rFonts w:hint="eastAsia"/>
              </w:rPr>
              <w:t>参与者</w:t>
            </w:r>
          </w:p>
        </w:tc>
        <w:tc>
          <w:tcPr>
            <w:tcW w:w="7230" w:type="dxa"/>
            <w:gridSpan w:val="3"/>
            <w:tcBorders>
              <w:top w:val="nil"/>
              <w:left w:val="nil"/>
              <w:bottom w:val="nil"/>
              <w:right w:val="nil"/>
            </w:tcBorders>
            <w:shd w:val="clear" w:color="auto" w:fill="auto"/>
            <w:vAlign w:val="center"/>
            <w:tcPrChange w:id="1235" w:author="科 雷" w:date="2019-05-20T21:34:00Z">
              <w:tcPr>
                <w:tcW w:w="7230" w:type="dxa"/>
                <w:gridSpan w:val="3"/>
                <w:vAlign w:val="center"/>
              </w:tcPr>
            </w:tcPrChange>
          </w:tcPr>
          <w:p w14:paraId="7C75E82A" w14:textId="77777777" w:rsidR="00BE0790" w:rsidRDefault="00BE0790" w:rsidP="00BE0790">
            <w:pPr>
              <w:ind w:firstLine="480"/>
            </w:pPr>
            <w:r>
              <w:rPr>
                <w:rFonts w:hint="eastAsia"/>
              </w:rPr>
              <w:t>用户</w:t>
            </w:r>
          </w:p>
        </w:tc>
      </w:tr>
      <w:tr w:rsidR="00BE0790" w:rsidRPr="001B42CC" w14:paraId="7F21C0CA" w14:textId="77777777" w:rsidTr="0020016F">
        <w:trPr>
          <w:trHeight w:val="377"/>
          <w:jc w:val="center"/>
          <w:trPrChange w:id="1236"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37" w:author="科 雷" w:date="2019-05-20T21:34:00Z">
              <w:tcPr>
                <w:tcW w:w="1242" w:type="dxa"/>
                <w:shd w:val="clear" w:color="auto" w:fill="F2F2F2" w:themeFill="background1" w:themeFillShade="F2"/>
                <w:vAlign w:val="center"/>
              </w:tcPr>
            </w:tcPrChange>
          </w:tcPr>
          <w:p w14:paraId="2D1AB0A6" w14:textId="77777777" w:rsidR="00BE0790" w:rsidRDefault="00BE0790">
            <w:pPr>
              <w:ind w:firstLineChars="0" w:firstLine="0"/>
              <w:pPrChange w:id="1238" w:author="科 雷" w:date="2019-05-20T16:47:00Z">
                <w:pPr>
                  <w:ind w:firstLine="480"/>
                  <w:jc w:val="center"/>
                </w:pPr>
              </w:pPrChange>
            </w:pPr>
            <w:r w:rsidRPr="001E5709">
              <w:rPr>
                <w:rFonts w:hint="eastAsia"/>
              </w:rPr>
              <w:t>前置条件</w:t>
            </w:r>
          </w:p>
        </w:tc>
        <w:tc>
          <w:tcPr>
            <w:tcW w:w="7230" w:type="dxa"/>
            <w:gridSpan w:val="3"/>
            <w:tcBorders>
              <w:top w:val="nil"/>
              <w:left w:val="nil"/>
              <w:bottom w:val="nil"/>
              <w:right w:val="nil"/>
            </w:tcBorders>
            <w:shd w:val="clear" w:color="auto" w:fill="auto"/>
            <w:tcPrChange w:id="1239" w:author="科 雷" w:date="2019-05-20T21:34:00Z">
              <w:tcPr>
                <w:tcW w:w="7230" w:type="dxa"/>
                <w:gridSpan w:val="3"/>
              </w:tcPr>
            </w:tcPrChange>
          </w:tcPr>
          <w:p w14:paraId="73F7A92B" w14:textId="77777777" w:rsidR="00BE0790" w:rsidRPr="001B42CC" w:rsidRDefault="00BE0790" w:rsidP="00BE0790">
            <w:pPr>
              <w:ind w:firstLine="480"/>
            </w:pPr>
            <w:r>
              <w:rPr>
                <w:rFonts w:hint="eastAsia"/>
              </w:rPr>
              <w:t>用户登录之后，其他人回复了自己的评论</w:t>
            </w:r>
          </w:p>
        </w:tc>
      </w:tr>
      <w:tr w:rsidR="00BE0790" w14:paraId="5A3973DE" w14:textId="77777777" w:rsidTr="0020016F">
        <w:trPr>
          <w:trHeight w:val="377"/>
          <w:jc w:val="center"/>
          <w:trPrChange w:id="1240"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41" w:author="科 雷" w:date="2019-05-20T21:34:00Z">
              <w:tcPr>
                <w:tcW w:w="1242" w:type="dxa"/>
                <w:shd w:val="clear" w:color="auto" w:fill="F2F2F2" w:themeFill="background1" w:themeFillShade="F2"/>
                <w:vAlign w:val="center"/>
              </w:tcPr>
            </w:tcPrChange>
          </w:tcPr>
          <w:p w14:paraId="4CEE146C" w14:textId="77777777" w:rsidR="00BE0790" w:rsidRDefault="00BE0790">
            <w:pPr>
              <w:ind w:firstLineChars="0" w:firstLine="0"/>
              <w:pPrChange w:id="1242" w:author="科 雷" w:date="2019-05-20T16:47: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shd w:val="clear" w:color="auto" w:fill="auto"/>
            <w:vAlign w:val="center"/>
            <w:tcPrChange w:id="1243" w:author="科 雷" w:date="2019-05-20T21:34:00Z">
              <w:tcPr>
                <w:tcW w:w="7230" w:type="dxa"/>
                <w:gridSpan w:val="3"/>
                <w:vAlign w:val="center"/>
              </w:tcPr>
            </w:tcPrChange>
          </w:tcPr>
          <w:p w14:paraId="649243A1" w14:textId="77777777" w:rsidR="00BE0790" w:rsidRDefault="00BE0790" w:rsidP="00BE0790">
            <w:pPr>
              <w:ind w:firstLine="480"/>
            </w:pPr>
            <w:r>
              <w:rPr>
                <w:rFonts w:hint="eastAsia"/>
              </w:rPr>
              <w:t>无</w:t>
            </w:r>
          </w:p>
        </w:tc>
      </w:tr>
      <w:tr w:rsidR="00BE0790" w14:paraId="497DDFB7" w14:textId="77777777" w:rsidTr="0020016F">
        <w:trPr>
          <w:trHeight w:val="50"/>
          <w:jc w:val="center"/>
          <w:trPrChange w:id="1244" w:author="科 雷" w:date="2019-05-20T21:34:00Z">
            <w:trPr>
              <w:trHeight w:val="50"/>
              <w:jc w:val="center"/>
            </w:trPr>
          </w:trPrChange>
        </w:trPr>
        <w:tc>
          <w:tcPr>
            <w:tcW w:w="1242" w:type="dxa"/>
            <w:tcBorders>
              <w:top w:val="nil"/>
              <w:left w:val="nil"/>
              <w:bottom w:val="nil"/>
              <w:right w:val="nil"/>
            </w:tcBorders>
            <w:shd w:val="clear" w:color="auto" w:fill="auto"/>
            <w:vAlign w:val="center"/>
            <w:tcPrChange w:id="1245" w:author="科 雷" w:date="2019-05-20T21:34:00Z">
              <w:tcPr>
                <w:tcW w:w="1242" w:type="dxa"/>
                <w:shd w:val="clear" w:color="auto" w:fill="F2F2F2" w:themeFill="background1" w:themeFillShade="F2"/>
                <w:vAlign w:val="center"/>
              </w:tcPr>
            </w:tcPrChange>
          </w:tcPr>
          <w:p w14:paraId="691EF991" w14:textId="77777777" w:rsidR="00BE0790" w:rsidRDefault="00BE0790">
            <w:pPr>
              <w:ind w:firstLineChars="0" w:firstLine="0"/>
              <w:pPrChange w:id="1246" w:author="科 雷" w:date="2019-05-20T16:48:00Z">
                <w:pPr>
                  <w:ind w:firstLine="480"/>
                  <w:jc w:val="center"/>
                </w:pPr>
              </w:pPrChange>
            </w:pPr>
            <w:r>
              <w:rPr>
                <w:rFonts w:hint="eastAsia"/>
              </w:rPr>
              <w:t>优先级别</w:t>
            </w:r>
          </w:p>
        </w:tc>
        <w:tc>
          <w:tcPr>
            <w:tcW w:w="7230" w:type="dxa"/>
            <w:gridSpan w:val="3"/>
            <w:tcBorders>
              <w:top w:val="nil"/>
              <w:left w:val="nil"/>
              <w:bottom w:val="nil"/>
              <w:right w:val="nil"/>
            </w:tcBorders>
            <w:shd w:val="clear" w:color="auto" w:fill="auto"/>
            <w:vAlign w:val="center"/>
            <w:tcPrChange w:id="1247" w:author="科 雷" w:date="2019-05-20T21:34:00Z">
              <w:tcPr>
                <w:tcW w:w="7230" w:type="dxa"/>
                <w:gridSpan w:val="3"/>
                <w:vAlign w:val="center"/>
              </w:tcPr>
            </w:tcPrChange>
          </w:tcPr>
          <w:p w14:paraId="64591B6C" w14:textId="77777777" w:rsidR="00BE0790" w:rsidRDefault="00BE0790" w:rsidP="00BE0790">
            <w:pPr>
              <w:ind w:firstLine="480"/>
            </w:pPr>
            <w:r>
              <w:rPr>
                <w:rFonts w:hint="eastAsia"/>
              </w:rPr>
              <w:t>高</w:t>
            </w:r>
          </w:p>
        </w:tc>
      </w:tr>
      <w:tr w:rsidR="00BE0790" w:rsidRPr="00015163" w14:paraId="487CE4D0" w14:textId="77777777" w:rsidTr="00BE6799">
        <w:trPr>
          <w:trHeight w:val="377"/>
          <w:jc w:val="center"/>
          <w:trPrChange w:id="1248" w:author="科 雷" w:date="2019-05-20T16:48:00Z">
            <w:trPr>
              <w:trHeight w:val="377"/>
              <w:jc w:val="center"/>
            </w:trPr>
          </w:trPrChange>
        </w:trPr>
        <w:tc>
          <w:tcPr>
            <w:tcW w:w="8472" w:type="dxa"/>
            <w:gridSpan w:val="4"/>
            <w:tcBorders>
              <w:top w:val="nil"/>
              <w:left w:val="nil"/>
              <w:bottom w:val="nil"/>
              <w:right w:val="nil"/>
            </w:tcBorders>
            <w:shd w:val="clear" w:color="auto" w:fill="auto"/>
            <w:vAlign w:val="center"/>
            <w:tcPrChange w:id="1249" w:author="科 雷" w:date="2019-05-20T16:48:00Z">
              <w:tcPr>
                <w:tcW w:w="8472" w:type="dxa"/>
                <w:gridSpan w:val="4"/>
                <w:shd w:val="clear" w:color="auto" w:fill="auto"/>
                <w:vAlign w:val="center"/>
              </w:tcPr>
            </w:tcPrChange>
          </w:tcPr>
          <w:p w14:paraId="7CFC5561" w14:textId="77777777" w:rsidR="00BE0790" w:rsidRDefault="00BE0790" w:rsidP="00BE0790">
            <w:pPr>
              <w:ind w:firstLine="480"/>
            </w:pPr>
            <w:r>
              <w:rPr>
                <w:rFonts w:hint="eastAsia"/>
              </w:rPr>
              <w:t>基本事件流</w:t>
            </w:r>
          </w:p>
          <w:p w14:paraId="64B2889B" w14:textId="77777777" w:rsidR="00BE0790" w:rsidRDefault="00BE0790" w:rsidP="00BD6521">
            <w:pPr>
              <w:pStyle w:val="a7"/>
              <w:numPr>
                <w:ilvl w:val="0"/>
                <w:numId w:val="39"/>
              </w:numPr>
              <w:adjustRightInd/>
              <w:spacing w:line="240" w:lineRule="auto"/>
              <w:ind w:firstLineChars="0"/>
              <w:textAlignment w:val="auto"/>
            </w:pPr>
            <w:r w:rsidRPr="00BD6521">
              <w:rPr>
                <w:rFonts w:hint="eastAsia"/>
              </w:rPr>
              <w:t>显示删除按钮</w:t>
            </w:r>
          </w:p>
          <w:p w14:paraId="39FA0ACB" w14:textId="3A894B71" w:rsidR="00BD6521" w:rsidRPr="00BD6521" w:rsidRDefault="00BD6521" w:rsidP="00BD6521">
            <w:pPr>
              <w:pStyle w:val="a7"/>
              <w:numPr>
                <w:ilvl w:val="0"/>
                <w:numId w:val="39"/>
              </w:numPr>
              <w:adjustRightInd/>
              <w:spacing w:line="240" w:lineRule="auto"/>
              <w:ind w:firstLineChars="0"/>
              <w:textAlignment w:val="auto"/>
            </w:pPr>
            <w:r>
              <w:rPr>
                <w:rFonts w:hint="eastAsia"/>
              </w:rPr>
              <w:t>点击删除即可删除</w:t>
            </w:r>
          </w:p>
        </w:tc>
      </w:tr>
      <w:tr w:rsidR="00BE0790" w:rsidRPr="00BA4572" w14:paraId="3A3CD756" w14:textId="77777777" w:rsidTr="00BE6799">
        <w:trPr>
          <w:trHeight w:val="666"/>
          <w:jc w:val="center"/>
          <w:trPrChange w:id="1250" w:author="科 雷" w:date="2019-05-20T16:48:00Z">
            <w:trPr>
              <w:trHeight w:val="666"/>
              <w:jc w:val="center"/>
            </w:trPr>
          </w:trPrChange>
        </w:trPr>
        <w:tc>
          <w:tcPr>
            <w:tcW w:w="8472" w:type="dxa"/>
            <w:gridSpan w:val="4"/>
            <w:tcBorders>
              <w:top w:val="nil"/>
              <w:left w:val="nil"/>
              <w:bottom w:val="nil"/>
              <w:right w:val="nil"/>
            </w:tcBorders>
            <w:shd w:val="clear" w:color="auto" w:fill="auto"/>
            <w:vAlign w:val="center"/>
            <w:tcPrChange w:id="1251" w:author="科 雷" w:date="2019-05-20T16:48:00Z">
              <w:tcPr>
                <w:tcW w:w="8472" w:type="dxa"/>
                <w:gridSpan w:val="4"/>
                <w:shd w:val="clear" w:color="auto" w:fill="auto"/>
                <w:vAlign w:val="center"/>
              </w:tcPr>
            </w:tcPrChange>
          </w:tcPr>
          <w:p w14:paraId="06EF579D" w14:textId="77777777" w:rsidR="00BE0790" w:rsidRDefault="00BE0790" w:rsidP="00236EF9">
            <w:pPr>
              <w:ind w:firstLine="480"/>
            </w:pPr>
            <w:r>
              <w:rPr>
                <w:rFonts w:hint="eastAsia"/>
              </w:rPr>
              <w:t>可选事件流</w:t>
            </w:r>
          </w:p>
          <w:p w14:paraId="67FB9981" w14:textId="5D00FB1F" w:rsidR="00236EF9" w:rsidRPr="00236EF9" w:rsidRDefault="00236EF9" w:rsidP="00236EF9">
            <w:pPr>
              <w:ind w:firstLine="480"/>
            </w:pPr>
            <w:r>
              <w:rPr>
                <w:rFonts w:hint="eastAsia"/>
              </w:rPr>
              <w:t xml:space="preserve"> </w:t>
            </w:r>
            <w:r>
              <w:t xml:space="preserve">     </w:t>
            </w:r>
            <w:r>
              <w:rPr>
                <w:rFonts w:hint="eastAsia"/>
              </w:rPr>
              <w:t>无</w:t>
            </w:r>
          </w:p>
        </w:tc>
      </w:tr>
      <w:tr w:rsidR="00BE0790" w14:paraId="0FB7C33E" w14:textId="77777777" w:rsidTr="0020016F">
        <w:trPr>
          <w:trHeight w:val="377"/>
          <w:jc w:val="center"/>
          <w:trPrChange w:id="1252"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53" w:author="科 雷" w:date="2019-05-20T21:34:00Z">
              <w:tcPr>
                <w:tcW w:w="1242" w:type="dxa"/>
                <w:shd w:val="clear" w:color="auto" w:fill="F2F2F2" w:themeFill="background1" w:themeFillShade="F2"/>
                <w:vAlign w:val="center"/>
              </w:tcPr>
            </w:tcPrChange>
          </w:tcPr>
          <w:p w14:paraId="4B1DC02E" w14:textId="77777777" w:rsidR="00BE0790" w:rsidRDefault="00BE0790">
            <w:pPr>
              <w:ind w:firstLineChars="0" w:firstLine="0"/>
              <w:pPrChange w:id="1254" w:author="科 雷" w:date="2019-05-20T16:48:00Z">
                <w:pPr>
                  <w:ind w:firstLine="480"/>
                  <w:jc w:val="center"/>
                </w:pPr>
              </w:pPrChange>
            </w:pPr>
            <w:r>
              <w:rPr>
                <w:rFonts w:hint="eastAsia"/>
              </w:rPr>
              <w:t>特殊需求</w:t>
            </w:r>
          </w:p>
        </w:tc>
        <w:tc>
          <w:tcPr>
            <w:tcW w:w="7230" w:type="dxa"/>
            <w:gridSpan w:val="3"/>
            <w:tcBorders>
              <w:top w:val="nil"/>
              <w:left w:val="nil"/>
              <w:bottom w:val="nil"/>
              <w:right w:val="nil"/>
            </w:tcBorders>
            <w:shd w:val="clear" w:color="auto" w:fill="auto"/>
            <w:vAlign w:val="center"/>
            <w:tcPrChange w:id="1255" w:author="科 雷" w:date="2019-05-20T21:34:00Z">
              <w:tcPr>
                <w:tcW w:w="7230" w:type="dxa"/>
                <w:gridSpan w:val="3"/>
                <w:vAlign w:val="center"/>
              </w:tcPr>
            </w:tcPrChange>
          </w:tcPr>
          <w:p w14:paraId="4F62788E" w14:textId="77777777" w:rsidR="00BE0790" w:rsidRDefault="00BE0790" w:rsidP="00BE0790">
            <w:pPr>
              <w:ind w:firstLine="480"/>
            </w:pPr>
            <w:r>
              <w:rPr>
                <w:rFonts w:hint="eastAsia"/>
              </w:rPr>
              <w:t>无</w:t>
            </w:r>
          </w:p>
        </w:tc>
      </w:tr>
      <w:tr w:rsidR="00BE0790" w14:paraId="4E850D4A" w14:textId="77777777" w:rsidTr="0020016F">
        <w:trPr>
          <w:trHeight w:val="375"/>
          <w:jc w:val="center"/>
          <w:trPrChange w:id="1256" w:author="科 雷" w:date="2019-05-20T21:34:00Z">
            <w:trPr>
              <w:trHeight w:val="375"/>
              <w:jc w:val="center"/>
            </w:trPr>
          </w:trPrChange>
        </w:trPr>
        <w:tc>
          <w:tcPr>
            <w:tcW w:w="1242" w:type="dxa"/>
            <w:tcBorders>
              <w:top w:val="nil"/>
              <w:left w:val="nil"/>
              <w:right w:val="nil"/>
            </w:tcBorders>
            <w:shd w:val="clear" w:color="auto" w:fill="auto"/>
            <w:vAlign w:val="center"/>
            <w:tcPrChange w:id="1257" w:author="科 雷" w:date="2019-05-20T21:34:00Z">
              <w:tcPr>
                <w:tcW w:w="1242" w:type="dxa"/>
                <w:shd w:val="clear" w:color="auto" w:fill="F2F2F2" w:themeFill="background1" w:themeFillShade="F2"/>
                <w:vAlign w:val="center"/>
              </w:tcPr>
            </w:tcPrChange>
          </w:tcPr>
          <w:p w14:paraId="17C9EB55" w14:textId="77777777" w:rsidR="00BE0790" w:rsidRDefault="00BE0790">
            <w:pPr>
              <w:ind w:firstLineChars="0" w:firstLine="0"/>
              <w:pPrChange w:id="1258" w:author="科 雷" w:date="2019-05-20T16:48:00Z">
                <w:pPr>
                  <w:ind w:firstLine="480"/>
                  <w:jc w:val="center"/>
                </w:pPr>
              </w:pPrChange>
            </w:pPr>
            <w:r>
              <w:rPr>
                <w:rFonts w:hint="eastAsia"/>
              </w:rPr>
              <w:t>扩展点</w:t>
            </w:r>
          </w:p>
        </w:tc>
        <w:tc>
          <w:tcPr>
            <w:tcW w:w="7230" w:type="dxa"/>
            <w:gridSpan w:val="3"/>
            <w:tcBorders>
              <w:top w:val="nil"/>
              <w:left w:val="nil"/>
              <w:right w:val="nil"/>
            </w:tcBorders>
            <w:shd w:val="clear" w:color="auto" w:fill="auto"/>
            <w:vAlign w:val="center"/>
            <w:tcPrChange w:id="1259" w:author="科 雷" w:date="2019-05-20T21:34:00Z">
              <w:tcPr>
                <w:tcW w:w="7230" w:type="dxa"/>
                <w:gridSpan w:val="3"/>
                <w:vAlign w:val="center"/>
              </w:tcPr>
            </w:tcPrChange>
          </w:tcPr>
          <w:p w14:paraId="3855CC22" w14:textId="77777777" w:rsidR="00BE0790" w:rsidRDefault="00BE0790" w:rsidP="00BE0790">
            <w:pPr>
              <w:ind w:firstLine="480"/>
            </w:pPr>
            <w:r>
              <w:rPr>
                <w:rFonts w:hint="eastAsia"/>
              </w:rPr>
              <w:t>无</w:t>
            </w:r>
          </w:p>
        </w:tc>
      </w:tr>
    </w:tbl>
    <w:p w14:paraId="2CF7AF1F" w14:textId="7B1071B9" w:rsidR="00236EF9" w:rsidRDefault="00236EF9" w:rsidP="00236EF9">
      <w:pPr>
        <w:ind w:firstLine="480"/>
      </w:pPr>
      <w:r>
        <w:rPr>
          <w:rFonts w:hint="eastAsia"/>
        </w:rPr>
        <w:t>删除消息用例描述如表</w:t>
      </w:r>
      <w:r>
        <w:t>3</w:t>
      </w:r>
      <w:r>
        <w:rPr>
          <w:rFonts w:hint="eastAsia"/>
        </w:rPr>
        <w:t>-</w:t>
      </w:r>
      <w:r w:rsidR="00063B99">
        <w:rPr>
          <w:rFonts w:hint="eastAsia"/>
        </w:rPr>
        <w:t>25</w:t>
      </w:r>
      <w:ins w:id="1260" w:author="科 雷" w:date="2019-05-20T16:54:00Z">
        <w:r w:rsidR="00BD6E45">
          <w:rPr>
            <w:rFonts w:hint="eastAsia"/>
          </w:rPr>
          <w:t>：</w:t>
        </w:r>
      </w:ins>
    </w:p>
    <w:p w14:paraId="3505F6E7" w14:textId="09B44582" w:rsidR="00236EF9" w:rsidRPr="00EE32D2" w:rsidRDefault="00236EF9" w:rsidP="00EE32D2">
      <w:pPr>
        <w:ind w:firstLine="420"/>
        <w:jc w:val="center"/>
        <w:rPr>
          <w:sz w:val="21"/>
          <w:szCs w:val="21"/>
        </w:rPr>
      </w:pPr>
      <w:r w:rsidRPr="00EE32D2">
        <w:rPr>
          <w:rFonts w:hint="eastAsia"/>
          <w:sz w:val="21"/>
          <w:szCs w:val="21"/>
        </w:rPr>
        <w:t>表3-</w:t>
      </w:r>
      <w:r w:rsidR="00063B99" w:rsidRPr="00EE32D2">
        <w:rPr>
          <w:sz w:val="21"/>
          <w:szCs w:val="21"/>
        </w:rPr>
        <w:t>25</w:t>
      </w:r>
      <w:r w:rsidRPr="00EE32D2">
        <w:rPr>
          <w:rFonts w:hint="eastAsia"/>
          <w:sz w:val="21"/>
          <w:szCs w:val="21"/>
        </w:rPr>
        <w:t>删除消息</w:t>
      </w:r>
    </w:p>
    <w:tbl>
      <w:tblPr>
        <w:tblStyle w:val="ae"/>
        <w:tblW w:w="0" w:type="auto"/>
        <w:jc w:val="center"/>
        <w:tblLook w:val="04A0" w:firstRow="1" w:lastRow="0" w:firstColumn="1" w:lastColumn="0" w:noHBand="0" w:noVBand="1"/>
        <w:tblPrChange w:id="1261" w:author="科 雷" w:date="2019-05-20T21:34:00Z">
          <w:tblPr>
            <w:tblStyle w:val="ae"/>
            <w:tblW w:w="0" w:type="auto"/>
            <w:jc w:val="center"/>
            <w:tblLook w:val="04A0" w:firstRow="1" w:lastRow="0" w:firstColumn="1" w:lastColumn="0" w:noHBand="0" w:noVBand="1"/>
          </w:tblPr>
        </w:tblPrChange>
      </w:tblPr>
      <w:tblGrid>
        <w:gridCol w:w="1242"/>
        <w:gridCol w:w="2831"/>
        <w:gridCol w:w="1280"/>
        <w:gridCol w:w="3119"/>
        <w:tblGridChange w:id="1262">
          <w:tblGrid>
            <w:gridCol w:w="1242"/>
            <w:gridCol w:w="2831"/>
            <w:gridCol w:w="1280"/>
            <w:gridCol w:w="3119"/>
          </w:tblGrid>
        </w:tblGridChange>
      </w:tblGrid>
      <w:tr w:rsidR="00236EF9" w:rsidRPr="00DA70D4" w14:paraId="27F0F00A" w14:textId="77777777" w:rsidTr="0020016F">
        <w:trPr>
          <w:trHeight w:val="377"/>
          <w:jc w:val="center"/>
          <w:trPrChange w:id="1263" w:author="科 雷" w:date="2019-05-20T21:34:00Z">
            <w:trPr>
              <w:trHeight w:val="377"/>
              <w:jc w:val="center"/>
            </w:trPr>
          </w:trPrChange>
        </w:trPr>
        <w:tc>
          <w:tcPr>
            <w:tcW w:w="1242" w:type="dxa"/>
            <w:tcBorders>
              <w:left w:val="nil"/>
              <w:bottom w:val="single" w:sz="4" w:space="0" w:color="auto"/>
              <w:right w:val="nil"/>
            </w:tcBorders>
            <w:shd w:val="clear" w:color="auto" w:fill="auto"/>
            <w:vAlign w:val="center"/>
            <w:tcPrChange w:id="1264" w:author="科 雷" w:date="2019-05-20T21:34:00Z">
              <w:tcPr>
                <w:tcW w:w="1242" w:type="dxa"/>
                <w:shd w:val="clear" w:color="auto" w:fill="F2F2F2" w:themeFill="background1" w:themeFillShade="F2"/>
                <w:vAlign w:val="center"/>
              </w:tcPr>
            </w:tcPrChange>
          </w:tcPr>
          <w:p w14:paraId="40DDD010" w14:textId="77777777" w:rsidR="00236EF9" w:rsidRDefault="00236EF9">
            <w:pPr>
              <w:ind w:firstLineChars="0" w:firstLine="0"/>
              <w:pPrChange w:id="1265" w:author="科 雷" w:date="2019-05-20T16:48:00Z">
                <w:pPr>
                  <w:ind w:firstLine="480"/>
                  <w:jc w:val="center"/>
                </w:pPr>
              </w:pPrChange>
            </w:pPr>
            <w:bookmarkStart w:id="1266" w:name="_GoBack" w:colFirst="0" w:colLast="1"/>
            <w:r>
              <w:rPr>
                <w:rFonts w:hint="eastAsia"/>
              </w:rPr>
              <w:t>用例编号</w:t>
            </w:r>
          </w:p>
        </w:tc>
        <w:tc>
          <w:tcPr>
            <w:tcW w:w="2831" w:type="dxa"/>
            <w:tcBorders>
              <w:left w:val="nil"/>
              <w:bottom w:val="single" w:sz="4" w:space="0" w:color="auto"/>
              <w:right w:val="nil"/>
            </w:tcBorders>
            <w:shd w:val="clear" w:color="auto" w:fill="auto"/>
            <w:vAlign w:val="center"/>
            <w:tcPrChange w:id="1267" w:author="科 雷" w:date="2019-05-20T21:34:00Z">
              <w:tcPr>
                <w:tcW w:w="2831" w:type="dxa"/>
                <w:vAlign w:val="center"/>
              </w:tcPr>
            </w:tcPrChange>
          </w:tcPr>
          <w:p w14:paraId="1883CEFB" w14:textId="5EB8EBE9" w:rsidR="00236EF9" w:rsidRDefault="00236EF9" w:rsidP="009C23DD">
            <w:pPr>
              <w:ind w:firstLine="480"/>
            </w:pPr>
            <w:r>
              <w:t>001</w:t>
            </w:r>
            <w:r w:rsidR="00A64A13">
              <w:t>6</w:t>
            </w:r>
          </w:p>
        </w:tc>
        <w:tc>
          <w:tcPr>
            <w:tcW w:w="1280" w:type="dxa"/>
            <w:tcBorders>
              <w:left w:val="nil"/>
              <w:bottom w:val="single" w:sz="4" w:space="0" w:color="auto"/>
              <w:right w:val="nil"/>
            </w:tcBorders>
            <w:shd w:val="clear" w:color="auto" w:fill="auto"/>
            <w:vAlign w:val="center"/>
            <w:tcPrChange w:id="1268" w:author="科 雷" w:date="2019-05-20T21:34:00Z">
              <w:tcPr>
                <w:tcW w:w="1280" w:type="dxa"/>
                <w:shd w:val="clear" w:color="auto" w:fill="F2F2F2" w:themeFill="background1" w:themeFillShade="F2"/>
                <w:vAlign w:val="center"/>
              </w:tcPr>
            </w:tcPrChange>
          </w:tcPr>
          <w:p w14:paraId="13A82C82" w14:textId="77777777" w:rsidR="00236EF9" w:rsidRDefault="00236EF9">
            <w:pPr>
              <w:ind w:firstLineChars="0" w:firstLine="0"/>
              <w:pPrChange w:id="1269" w:author="科 雷" w:date="2019-05-20T16:48:00Z">
                <w:pPr>
                  <w:ind w:firstLine="480"/>
                </w:pPr>
              </w:pPrChange>
            </w:pPr>
            <w:r>
              <w:rPr>
                <w:rFonts w:hint="eastAsia"/>
              </w:rPr>
              <w:t>用例名称</w:t>
            </w:r>
          </w:p>
        </w:tc>
        <w:tc>
          <w:tcPr>
            <w:tcW w:w="3119" w:type="dxa"/>
            <w:tcBorders>
              <w:left w:val="nil"/>
              <w:bottom w:val="single" w:sz="4" w:space="0" w:color="auto"/>
              <w:right w:val="nil"/>
            </w:tcBorders>
            <w:shd w:val="clear" w:color="auto" w:fill="auto"/>
            <w:vAlign w:val="center"/>
            <w:tcPrChange w:id="1270" w:author="科 雷" w:date="2019-05-20T21:34:00Z">
              <w:tcPr>
                <w:tcW w:w="3119" w:type="dxa"/>
                <w:vAlign w:val="center"/>
              </w:tcPr>
            </w:tcPrChange>
          </w:tcPr>
          <w:p w14:paraId="35C028FB" w14:textId="77777777" w:rsidR="00236EF9" w:rsidRPr="004F28EA" w:rsidRDefault="00236EF9" w:rsidP="009C23DD">
            <w:pPr>
              <w:ind w:firstLine="480"/>
              <w:jc w:val="left"/>
            </w:pPr>
            <w:r>
              <w:rPr>
                <w:rFonts w:hint="eastAsia"/>
              </w:rPr>
              <w:t>删除</w:t>
            </w:r>
            <w:r w:rsidRPr="008F3F85">
              <w:rPr>
                <w:rFonts w:hint="eastAsia"/>
              </w:rPr>
              <w:t>消息</w:t>
            </w:r>
          </w:p>
        </w:tc>
      </w:tr>
      <w:tr w:rsidR="00236EF9" w14:paraId="1EF03046" w14:textId="77777777" w:rsidTr="0020016F">
        <w:trPr>
          <w:trHeight w:val="377"/>
          <w:jc w:val="center"/>
          <w:trPrChange w:id="1271" w:author="科 雷" w:date="2019-05-20T21:34:00Z">
            <w:trPr>
              <w:trHeight w:val="377"/>
              <w:jc w:val="center"/>
            </w:trPr>
          </w:trPrChange>
        </w:trPr>
        <w:tc>
          <w:tcPr>
            <w:tcW w:w="1242" w:type="dxa"/>
            <w:tcBorders>
              <w:top w:val="single" w:sz="4" w:space="0" w:color="auto"/>
              <w:left w:val="nil"/>
              <w:bottom w:val="nil"/>
              <w:right w:val="nil"/>
            </w:tcBorders>
            <w:shd w:val="clear" w:color="auto" w:fill="auto"/>
            <w:vAlign w:val="center"/>
            <w:tcPrChange w:id="1272" w:author="科 雷" w:date="2019-05-20T21:34:00Z">
              <w:tcPr>
                <w:tcW w:w="1242" w:type="dxa"/>
                <w:shd w:val="clear" w:color="auto" w:fill="F2F2F2" w:themeFill="background1" w:themeFillShade="F2"/>
                <w:vAlign w:val="center"/>
              </w:tcPr>
            </w:tcPrChange>
          </w:tcPr>
          <w:p w14:paraId="613574B7" w14:textId="77777777" w:rsidR="00236EF9" w:rsidRDefault="00236EF9">
            <w:pPr>
              <w:ind w:firstLineChars="0" w:firstLine="0"/>
              <w:pPrChange w:id="1273" w:author="科 雷" w:date="2019-05-20T16:48:00Z">
                <w:pPr>
                  <w:ind w:firstLine="480"/>
                  <w:jc w:val="center"/>
                </w:pPr>
              </w:pPrChange>
            </w:pPr>
            <w:r>
              <w:rPr>
                <w:rFonts w:hint="eastAsia"/>
              </w:rPr>
              <w:t>编制人</w:t>
            </w:r>
          </w:p>
        </w:tc>
        <w:tc>
          <w:tcPr>
            <w:tcW w:w="2831" w:type="dxa"/>
            <w:tcBorders>
              <w:top w:val="single" w:sz="4" w:space="0" w:color="auto"/>
              <w:left w:val="nil"/>
              <w:bottom w:val="nil"/>
              <w:right w:val="nil"/>
            </w:tcBorders>
            <w:shd w:val="clear" w:color="auto" w:fill="auto"/>
            <w:vAlign w:val="center"/>
            <w:tcPrChange w:id="1274" w:author="科 雷" w:date="2019-05-20T21:34:00Z">
              <w:tcPr>
                <w:tcW w:w="2831" w:type="dxa"/>
                <w:vAlign w:val="center"/>
              </w:tcPr>
            </w:tcPrChange>
          </w:tcPr>
          <w:p w14:paraId="5ACB7C73" w14:textId="77777777" w:rsidR="00236EF9" w:rsidRDefault="00236EF9" w:rsidP="009C23DD">
            <w:pPr>
              <w:ind w:firstLine="480"/>
            </w:pPr>
            <w:r>
              <w:rPr>
                <w:rFonts w:hint="eastAsia"/>
              </w:rPr>
              <w:t>雷科</w:t>
            </w:r>
          </w:p>
        </w:tc>
        <w:tc>
          <w:tcPr>
            <w:tcW w:w="1280" w:type="dxa"/>
            <w:tcBorders>
              <w:top w:val="single" w:sz="4" w:space="0" w:color="auto"/>
              <w:left w:val="nil"/>
              <w:bottom w:val="nil"/>
              <w:right w:val="nil"/>
            </w:tcBorders>
            <w:shd w:val="clear" w:color="auto" w:fill="auto"/>
            <w:vAlign w:val="center"/>
            <w:tcPrChange w:id="1275" w:author="科 雷" w:date="2019-05-20T21:34:00Z">
              <w:tcPr>
                <w:tcW w:w="1280" w:type="dxa"/>
                <w:shd w:val="clear" w:color="auto" w:fill="F2F2F2" w:themeFill="background1" w:themeFillShade="F2"/>
                <w:vAlign w:val="center"/>
              </w:tcPr>
            </w:tcPrChange>
          </w:tcPr>
          <w:p w14:paraId="4B723E2A" w14:textId="77777777" w:rsidR="00236EF9" w:rsidRDefault="00236EF9">
            <w:pPr>
              <w:ind w:firstLineChars="0" w:firstLine="0"/>
              <w:pPrChange w:id="1276" w:author="科 雷" w:date="2019-05-20T16:48:00Z">
                <w:pPr>
                  <w:ind w:firstLine="480"/>
                  <w:jc w:val="center"/>
                </w:pPr>
              </w:pPrChange>
            </w:pPr>
            <w:r>
              <w:rPr>
                <w:rFonts w:hint="eastAsia"/>
              </w:rPr>
              <w:t>编制日期</w:t>
            </w:r>
          </w:p>
        </w:tc>
        <w:tc>
          <w:tcPr>
            <w:tcW w:w="3119" w:type="dxa"/>
            <w:tcBorders>
              <w:top w:val="single" w:sz="4" w:space="0" w:color="auto"/>
              <w:left w:val="nil"/>
              <w:bottom w:val="nil"/>
              <w:right w:val="nil"/>
            </w:tcBorders>
            <w:shd w:val="clear" w:color="auto" w:fill="auto"/>
            <w:vAlign w:val="center"/>
            <w:tcPrChange w:id="1277" w:author="科 雷" w:date="2019-05-20T21:34:00Z">
              <w:tcPr>
                <w:tcW w:w="3119" w:type="dxa"/>
                <w:vAlign w:val="center"/>
              </w:tcPr>
            </w:tcPrChange>
          </w:tcPr>
          <w:p w14:paraId="78C7AACB" w14:textId="77777777" w:rsidR="00236EF9" w:rsidRDefault="00236EF9" w:rsidP="009C23DD">
            <w:pPr>
              <w:ind w:firstLine="480"/>
            </w:pPr>
            <w:r>
              <w:t>2019</w:t>
            </w:r>
            <w:r>
              <w:rPr>
                <w:rFonts w:hint="eastAsia"/>
              </w:rPr>
              <w:t>-</w:t>
            </w:r>
            <w:r>
              <w:t>05</w:t>
            </w:r>
            <w:r>
              <w:rPr>
                <w:rFonts w:hint="eastAsia"/>
              </w:rPr>
              <w:t>-</w:t>
            </w:r>
            <w:r>
              <w:t>06</w:t>
            </w:r>
          </w:p>
        </w:tc>
      </w:tr>
      <w:tr w:rsidR="00236EF9" w14:paraId="1AD78391" w14:textId="77777777" w:rsidTr="0020016F">
        <w:trPr>
          <w:trHeight w:val="377"/>
          <w:jc w:val="center"/>
          <w:trPrChange w:id="1278"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79" w:author="科 雷" w:date="2019-05-20T21:34:00Z">
              <w:tcPr>
                <w:tcW w:w="1242" w:type="dxa"/>
                <w:shd w:val="clear" w:color="auto" w:fill="F2F2F2" w:themeFill="background1" w:themeFillShade="F2"/>
                <w:vAlign w:val="center"/>
              </w:tcPr>
            </w:tcPrChange>
          </w:tcPr>
          <w:p w14:paraId="7F78B116" w14:textId="77777777" w:rsidR="00236EF9" w:rsidRDefault="00236EF9">
            <w:pPr>
              <w:ind w:firstLineChars="0" w:firstLine="0"/>
              <w:pPrChange w:id="1280" w:author="科 雷" w:date="2019-05-20T16:48:00Z">
                <w:pPr>
                  <w:ind w:firstLine="480"/>
                  <w:jc w:val="center"/>
                </w:pPr>
              </w:pPrChange>
            </w:pPr>
            <w:r>
              <w:rPr>
                <w:rFonts w:hint="eastAsia"/>
              </w:rPr>
              <w:t>用例描述</w:t>
            </w:r>
          </w:p>
        </w:tc>
        <w:tc>
          <w:tcPr>
            <w:tcW w:w="7230" w:type="dxa"/>
            <w:gridSpan w:val="3"/>
            <w:tcBorders>
              <w:top w:val="nil"/>
              <w:left w:val="nil"/>
              <w:bottom w:val="nil"/>
              <w:right w:val="nil"/>
            </w:tcBorders>
            <w:shd w:val="clear" w:color="auto" w:fill="auto"/>
            <w:tcPrChange w:id="1281" w:author="科 雷" w:date="2019-05-20T21:34:00Z">
              <w:tcPr>
                <w:tcW w:w="7230" w:type="dxa"/>
                <w:gridSpan w:val="3"/>
              </w:tcPr>
            </w:tcPrChange>
          </w:tcPr>
          <w:p w14:paraId="542E9A05" w14:textId="77777777" w:rsidR="00236EF9" w:rsidRDefault="00236EF9" w:rsidP="009C23DD">
            <w:pPr>
              <w:ind w:firstLine="480"/>
            </w:pPr>
            <w:r>
              <w:rPr>
                <w:rFonts w:hint="eastAsia"/>
              </w:rPr>
              <w:t>用户浏览自己的消息时，能够点击删除，删除掉自己不想看到的消息</w:t>
            </w:r>
          </w:p>
        </w:tc>
      </w:tr>
      <w:tr w:rsidR="00236EF9" w14:paraId="58C45FFB" w14:textId="77777777" w:rsidTr="0020016F">
        <w:trPr>
          <w:trHeight w:val="377"/>
          <w:jc w:val="center"/>
          <w:trPrChange w:id="1282"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83" w:author="科 雷" w:date="2019-05-20T21:34:00Z">
              <w:tcPr>
                <w:tcW w:w="1242" w:type="dxa"/>
                <w:shd w:val="clear" w:color="auto" w:fill="F2F2F2" w:themeFill="background1" w:themeFillShade="F2"/>
                <w:vAlign w:val="center"/>
              </w:tcPr>
            </w:tcPrChange>
          </w:tcPr>
          <w:p w14:paraId="58DF0BAB" w14:textId="77777777" w:rsidR="00236EF9" w:rsidRDefault="00236EF9">
            <w:pPr>
              <w:ind w:firstLineChars="0" w:firstLine="0"/>
              <w:pPrChange w:id="1284" w:author="科 雷" w:date="2019-05-20T16:48:00Z">
                <w:pPr>
                  <w:ind w:firstLine="480"/>
                  <w:jc w:val="center"/>
                </w:pPr>
              </w:pPrChange>
            </w:pPr>
            <w:r>
              <w:rPr>
                <w:rFonts w:hint="eastAsia"/>
              </w:rPr>
              <w:lastRenderedPageBreak/>
              <w:t>参与者</w:t>
            </w:r>
          </w:p>
        </w:tc>
        <w:tc>
          <w:tcPr>
            <w:tcW w:w="7230" w:type="dxa"/>
            <w:gridSpan w:val="3"/>
            <w:tcBorders>
              <w:top w:val="nil"/>
              <w:left w:val="nil"/>
              <w:bottom w:val="nil"/>
              <w:right w:val="nil"/>
            </w:tcBorders>
            <w:shd w:val="clear" w:color="auto" w:fill="auto"/>
            <w:vAlign w:val="center"/>
            <w:tcPrChange w:id="1285" w:author="科 雷" w:date="2019-05-20T21:34:00Z">
              <w:tcPr>
                <w:tcW w:w="7230" w:type="dxa"/>
                <w:gridSpan w:val="3"/>
                <w:vAlign w:val="center"/>
              </w:tcPr>
            </w:tcPrChange>
          </w:tcPr>
          <w:p w14:paraId="7FCF8F96" w14:textId="77777777" w:rsidR="00236EF9" w:rsidRDefault="00236EF9" w:rsidP="009C23DD">
            <w:pPr>
              <w:ind w:firstLine="480"/>
            </w:pPr>
            <w:r>
              <w:rPr>
                <w:rFonts w:hint="eastAsia"/>
              </w:rPr>
              <w:t>用户</w:t>
            </w:r>
          </w:p>
        </w:tc>
      </w:tr>
      <w:tr w:rsidR="00236EF9" w:rsidRPr="001B42CC" w14:paraId="6DDF1AF8" w14:textId="77777777" w:rsidTr="0020016F">
        <w:trPr>
          <w:trHeight w:val="377"/>
          <w:jc w:val="center"/>
          <w:trPrChange w:id="1286"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87" w:author="科 雷" w:date="2019-05-20T21:34:00Z">
              <w:tcPr>
                <w:tcW w:w="1242" w:type="dxa"/>
                <w:shd w:val="clear" w:color="auto" w:fill="F2F2F2" w:themeFill="background1" w:themeFillShade="F2"/>
                <w:vAlign w:val="center"/>
              </w:tcPr>
            </w:tcPrChange>
          </w:tcPr>
          <w:p w14:paraId="00A30F02" w14:textId="77777777" w:rsidR="00236EF9" w:rsidRDefault="00236EF9">
            <w:pPr>
              <w:ind w:firstLineChars="0" w:firstLine="0"/>
              <w:pPrChange w:id="1288" w:author="科 雷" w:date="2019-05-20T16:48:00Z">
                <w:pPr>
                  <w:ind w:firstLine="480"/>
                  <w:jc w:val="center"/>
                </w:pPr>
              </w:pPrChange>
            </w:pPr>
            <w:r w:rsidRPr="001E5709">
              <w:rPr>
                <w:rFonts w:hint="eastAsia"/>
              </w:rPr>
              <w:t>前置条件</w:t>
            </w:r>
          </w:p>
        </w:tc>
        <w:tc>
          <w:tcPr>
            <w:tcW w:w="7230" w:type="dxa"/>
            <w:gridSpan w:val="3"/>
            <w:tcBorders>
              <w:top w:val="nil"/>
              <w:left w:val="nil"/>
              <w:bottom w:val="nil"/>
              <w:right w:val="nil"/>
            </w:tcBorders>
            <w:shd w:val="clear" w:color="auto" w:fill="auto"/>
            <w:tcPrChange w:id="1289" w:author="科 雷" w:date="2019-05-20T21:34:00Z">
              <w:tcPr>
                <w:tcW w:w="7230" w:type="dxa"/>
                <w:gridSpan w:val="3"/>
              </w:tcPr>
            </w:tcPrChange>
          </w:tcPr>
          <w:p w14:paraId="0A8365A5" w14:textId="77777777" w:rsidR="00236EF9" w:rsidRPr="001B42CC" w:rsidRDefault="00236EF9" w:rsidP="009C23DD">
            <w:pPr>
              <w:ind w:firstLine="480"/>
            </w:pPr>
            <w:r>
              <w:rPr>
                <w:rFonts w:hint="eastAsia"/>
              </w:rPr>
              <w:t>用户登录之后，其他人回复了自己的评论</w:t>
            </w:r>
          </w:p>
        </w:tc>
      </w:tr>
      <w:tr w:rsidR="00236EF9" w14:paraId="6900F083" w14:textId="77777777" w:rsidTr="0020016F">
        <w:trPr>
          <w:trHeight w:val="377"/>
          <w:jc w:val="center"/>
          <w:trPrChange w:id="1290"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291" w:author="科 雷" w:date="2019-05-20T21:34:00Z">
              <w:tcPr>
                <w:tcW w:w="1242" w:type="dxa"/>
                <w:shd w:val="clear" w:color="auto" w:fill="F2F2F2" w:themeFill="background1" w:themeFillShade="F2"/>
                <w:vAlign w:val="center"/>
              </w:tcPr>
            </w:tcPrChange>
          </w:tcPr>
          <w:p w14:paraId="231A91FF" w14:textId="77777777" w:rsidR="00236EF9" w:rsidRDefault="00236EF9">
            <w:pPr>
              <w:ind w:firstLineChars="0" w:firstLine="0"/>
              <w:pPrChange w:id="1292" w:author="科 雷" w:date="2019-05-20T16:48:00Z">
                <w:pPr>
                  <w:ind w:firstLine="480"/>
                  <w:jc w:val="center"/>
                </w:pPr>
              </w:pPrChange>
            </w:pPr>
            <w:r>
              <w:rPr>
                <w:rFonts w:hint="eastAsia"/>
              </w:rPr>
              <w:t>后</w:t>
            </w:r>
            <w:r w:rsidRPr="001E5709">
              <w:rPr>
                <w:rFonts w:hint="eastAsia"/>
              </w:rPr>
              <w:t>置条件</w:t>
            </w:r>
          </w:p>
        </w:tc>
        <w:tc>
          <w:tcPr>
            <w:tcW w:w="7230" w:type="dxa"/>
            <w:gridSpan w:val="3"/>
            <w:tcBorders>
              <w:top w:val="nil"/>
              <w:left w:val="nil"/>
              <w:bottom w:val="nil"/>
              <w:right w:val="nil"/>
            </w:tcBorders>
            <w:shd w:val="clear" w:color="auto" w:fill="auto"/>
            <w:vAlign w:val="center"/>
            <w:tcPrChange w:id="1293" w:author="科 雷" w:date="2019-05-20T21:34:00Z">
              <w:tcPr>
                <w:tcW w:w="7230" w:type="dxa"/>
                <w:gridSpan w:val="3"/>
                <w:vAlign w:val="center"/>
              </w:tcPr>
            </w:tcPrChange>
          </w:tcPr>
          <w:p w14:paraId="4D5FA31A" w14:textId="77777777" w:rsidR="00236EF9" w:rsidRDefault="00236EF9" w:rsidP="009C23DD">
            <w:pPr>
              <w:ind w:firstLine="480"/>
            </w:pPr>
            <w:r>
              <w:rPr>
                <w:rFonts w:hint="eastAsia"/>
              </w:rPr>
              <w:t>无</w:t>
            </w:r>
          </w:p>
        </w:tc>
      </w:tr>
      <w:tr w:rsidR="00236EF9" w14:paraId="0FD1F36B" w14:textId="77777777" w:rsidTr="0020016F">
        <w:trPr>
          <w:trHeight w:val="50"/>
          <w:jc w:val="center"/>
          <w:trPrChange w:id="1294" w:author="科 雷" w:date="2019-05-20T21:34:00Z">
            <w:trPr>
              <w:trHeight w:val="50"/>
              <w:jc w:val="center"/>
            </w:trPr>
          </w:trPrChange>
        </w:trPr>
        <w:tc>
          <w:tcPr>
            <w:tcW w:w="1242" w:type="dxa"/>
            <w:tcBorders>
              <w:top w:val="nil"/>
              <w:left w:val="nil"/>
              <w:bottom w:val="nil"/>
              <w:right w:val="nil"/>
            </w:tcBorders>
            <w:shd w:val="clear" w:color="auto" w:fill="auto"/>
            <w:vAlign w:val="center"/>
            <w:tcPrChange w:id="1295" w:author="科 雷" w:date="2019-05-20T21:34:00Z">
              <w:tcPr>
                <w:tcW w:w="1242" w:type="dxa"/>
                <w:shd w:val="clear" w:color="auto" w:fill="F2F2F2" w:themeFill="background1" w:themeFillShade="F2"/>
                <w:vAlign w:val="center"/>
              </w:tcPr>
            </w:tcPrChange>
          </w:tcPr>
          <w:p w14:paraId="6417CA26" w14:textId="77777777" w:rsidR="00236EF9" w:rsidRDefault="00236EF9">
            <w:pPr>
              <w:ind w:firstLineChars="0" w:firstLine="0"/>
              <w:pPrChange w:id="1296" w:author="科 雷" w:date="2019-05-20T16:48:00Z">
                <w:pPr>
                  <w:ind w:firstLine="480"/>
                  <w:jc w:val="center"/>
                </w:pPr>
              </w:pPrChange>
            </w:pPr>
            <w:r>
              <w:rPr>
                <w:rFonts w:hint="eastAsia"/>
              </w:rPr>
              <w:t>优先级别</w:t>
            </w:r>
          </w:p>
        </w:tc>
        <w:tc>
          <w:tcPr>
            <w:tcW w:w="7230" w:type="dxa"/>
            <w:gridSpan w:val="3"/>
            <w:tcBorders>
              <w:top w:val="nil"/>
              <w:left w:val="nil"/>
              <w:bottom w:val="nil"/>
              <w:right w:val="nil"/>
            </w:tcBorders>
            <w:shd w:val="clear" w:color="auto" w:fill="auto"/>
            <w:vAlign w:val="center"/>
            <w:tcPrChange w:id="1297" w:author="科 雷" w:date="2019-05-20T21:34:00Z">
              <w:tcPr>
                <w:tcW w:w="7230" w:type="dxa"/>
                <w:gridSpan w:val="3"/>
                <w:vAlign w:val="center"/>
              </w:tcPr>
            </w:tcPrChange>
          </w:tcPr>
          <w:p w14:paraId="7FB2F79B" w14:textId="77777777" w:rsidR="00236EF9" w:rsidRDefault="00236EF9" w:rsidP="009C23DD">
            <w:pPr>
              <w:ind w:firstLine="480"/>
            </w:pPr>
            <w:r>
              <w:rPr>
                <w:rFonts w:hint="eastAsia"/>
              </w:rPr>
              <w:t>高</w:t>
            </w:r>
          </w:p>
        </w:tc>
      </w:tr>
      <w:tr w:rsidR="00236EF9" w:rsidRPr="00015163" w14:paraId="081A3599" w14:textId="77777777" w:rsidTr="00BE6799">
        <w:trPr>
          <w:trHeight w:val="377"/>
          <w:jc w:val="center"/>
          <w:trPrChange w:id="1298" w:author="科 雷" w:date="2019-05-20T16:48:00Z">
            <w:trPr>
              <w:trHeight w:val="377"/>
              <w:jc w:val="center"/>
            </w:trPr>
          </w:trPrChange>
        </w:trPr>
        <w:tc>
          <w:tcPr>
            <w:tcW w:w="8472" w:type="dxa"/>
            <w:gridSpan w:val="4"/>
            <w:tcBorders>
              <w:top w:val="nil"/>
              <w:left w:val="nil"/>
              <w:bottom w:val="nil"/>
              <w:right w:val="nil"/>
            </w:tcBorders>
            <w:shd w:val="clear" w:color="auto" w:fill="auto"/>
            <w:vAlign w:val="center"/>
            <w:tcPrChange w:id="1299" w:author="科 雷" w:date="2019-05-20T16:48:00Z">
              <w:tcPr>
                <w:tcW w:w="8472" w:type="dxa"/>
                <w:gridSpan w:val="4"/>
                <w:shd w:val="clear" w:color="auto" w:fill="auto"/>
                <w:vAlign w:val="center"/>
              </w:tcPr>
            </w:tcPrChange>
          </w:tcPr>
          <w:p w14:paraId="0473F7F6" w14:textId="77777777" w:rsidR="00236EF9" w:rsidRDefault="00236EF9" w:rsidP="009C23DD">
            <w:pPr>
              <w:ind w:firstLine="480"/>
            </w:pPr>
            <w:r>
              <w:rPr>
                <w:rFonts w:hint="eastAsia"/>
              </w:rPr>
              <w:t>基本事件流</w:t>
            </w:r>
          </w:p>
          <w:p w14:paraId="6FFC52A9" w14:textId="77777777" w:rsidR="00236EF9" w:rsidRDefault="00236EF9" w:rsidP="00236EF9">
            <w:pPr>
              <w:pStyle w:val="a7"/>
              <w:numPr>
                <w:ilvl w:val="0"/>
                <w:numId w:val="40"/>
              </w:numPr>
              <w:adjustRightInd/>
              <w:spacing w:line="240" w:lineRule="auto"/>
              <w:ind w:firstLineChars="0"/>
              <w:textAlignment w:val="auto"/>
            </w:pPr>
            <w:r w:rsidRPr="00BD6521">
              <w:rPr>
                <w:rFonts w:hint="eastAsia"/>
              </w:rPr>
              <w:t>显示删除按钮</w:t>
            </w:r>
          </w:p>
          <w:p w14:paraId="3DFC035F" w14:textId="77777777" w:rsidR="00236EF9" w:rsidRPr="00BD6521" w:rsidRDefault="00236EF9" w:rsidP="00236EF9">
            <w:pPr>
              <w:pStyle w:val="a7"/>
              <w:numPr>
                <w:ilvl w:val="0"/>
                <w:numId w:val="40"/>
              </w:numPr>
              <w:adjustRightInd/>
              <w:spacing w:line="240" w:lineRule="auto"/>
              <w:ind w:firstLineChars="0"/>
              <w:textAlignment w:val="auto"/>
            </w:pPr>
            <w:r>
              <w:rPr>
                <w:rFonts w:hint="eastAsia"/>
              </w:rPr>
              <w:t>点击删除即可删除</w:t>
            </w:r>
          </w:p>
        </w:tc>
      </w:tr>
      <w:tr w:rsidR="00236EF9" w:rsidRPr="00BA4572" w14:paraId="7616E4BC" w14:textId="77777777" w:rsidTr="00BE6799">
        <w:trPr>
          <w:trHeight w:val="666"/>
          <w:jc w:val="center"/>
          <w:trPrChange w:id="1300" w:author="科 雷" w:date="2019-05-20T16:48:00Z">
            <w:trPr>
              <w:trHeight w:val="666"/>
              <w:jc w:val="center"/>
            </w:trPr>
          </w:trPrChange>
        </w:trPr>
        <w:tc>
          <w:tcPr>
            <w:tcW w:w="8472" w:type="dxa"/>
            <w:gridSpan w:val="4"/>
            <w:tcBorders>
              <w:top w:val="nil"/>
              <w:left w:val="nil"/>
              <w:bottom w:val="nil"/>
              <w:right w:val="nil"/>
            </w:tcBorders>
            <w:shd w:val="clear" w:color="auto" w:fill="auto"/>
            <w:vAlign w:val="center"/>
            <w:tcPrChange w:id="1301" w:author="科 雷" w:date="2019-05-20T16:48:00Z">
              <w:tcPr>
                <w:tcW w:w="8472" w:type="dxa"/>
                <w:gridSpan w:val="4"/>
                <w:shd w:val="clear" w:color="auto" w:fill="auto"/>
                <w:vAlign w:val="center"/>
              </w:tcPr>
            </w:tcPrChange>
          </w:tcPr>
          <w:p w14:paraId="7086D923" w14:textId="77777777" w:rsidR="00236EF9" w:rsidRDefault="00236EF9" w:rsidP="009C23DD">
            <w:pPr>
              <w:ind w:firstLine="480"/>
            </w:pPr>
            <w:r>
              <w:rPr>
                <w:rFonts w:hint="eastAsia"/>
              </w:rPr>
              <w:t>可选事件流</w:t>
            </w:r>
          </w:p>
          <w:p w14:paraId="00451A84" w14:textId="77777777" w:rsidR="00236EF9" w:rsidRPr="00236EF9" w:rsidRDefault="00236EF9" w:rsidP="009C23DD">
            <w:pPr>
              <w:ind w:firstLine="480"/>
            </w:pPr>
            <w:r>
              <w:rPr>
                <w:rFonts w:hint="eastAsia"/>
              </w:rPr>
              <w:t xml:space="preserve"> </w:t>
            </w:r>
            <w:r>
              <w:t xml:space="preserve">     </w:t>
            </w:r>
            <w:r>
              <w:rPr>
                <w:rFonts w:hint="eastAsia"/>
              </w:rPr>
              <w:t>无</w:t>
            </w:r>
          </w:p>
        </w:tc>
      </w:tr>
      <w:tr w:rsidR="00236EF9" w14:paraId="6B5B5E65" w14:textId="77777777" w:rsidTr="0020016F">
        <w:trPr>
          <w:trHeight w:val="377"/>
          <w:jc w:val="center"/>
          <w:trPrChange w:id="1302" w:author="科 雷" w:date="2019-05-20T21:34:00Z">
            <w:trPr>
              <w:trHeight w:val="377"/>
              <w:jc w:val="center"/>
            </w:trPr>
          </w:trPrChange>
        </w:trPr>
        <w:tc>
          <w:tcPr>
            <w:tcW w:w="1242" w:type="dxa"/>
            <w:tcBorders>
              <w:top w:val="nil"/>
              <w:left w:val="nil"/>
              <w:bottom w:val="nil"/>
              <w:right w:val="nil"/>
            </w:tcBorders>
            <w:shd w:val="clear" w:color="auto" w:fill="auto"/>
            <w:vAlign w:val="center"/>
            <w:tcPrChange w:id="1303" w:author="科 雷" w:date="2019-05-20T21:34:00Z">
              <w:tcPr>
                <w:tcW w:w="1242" w:type="dxa"/>
                <w:shd w:val="clear" w:color="auto" w:fill="F2F2F2" w:themeFill="background1" w:themeFillShade="F2"/>
                <w:vAlign w:val="center"/>
              </w:tcPr>
            </w:tcPrChange>
          </w:tcPr>
          <w:p w14:paraId="6751F5A2" w14:textId="77777777" w:rsidR="00236EF9" w:rsidRDefault="00236EF9">
            <w:pPr>
              <w:ind w:firstLineChars="0" w:firstLine="0"/>
              <w:pPrChange w:id="1304" w:author="科 雷" w:date="2019-05-20T16:48:00Z">
                <w:pPr>
                  <w:ind w:firstLine="480"/>
                  <w:jc w:val="center"/>
                </w:pPr>
              </w:pPrChange>
            </w:pPr>
            <w:r>
              <w:rPr>
                <w:rFonts w:hint="eastAsia"/>
              </w:rPr>
              <w:t>特殊需求</w:t>
            </w:r>
          </w:p>
        </w:tc>
        <w:tc>
          <w:tcPr>
            <w:tcW w:w="7230" w:type="dxa"/>
            <w:gridSpan w:val="3"/>
            <w:tcBorders>
              <w:top w:val="nil"/>
              <w:left w:val="nil"/>
              <w:bottom w:val="nil"/>
              <w:right w:val="nil"/>
            </w:tcBorders>
            <w:shd w:val="clear" w:color="auto" w:fill="auto"/>
            <w:vAlign w:val="center"/>
            <w:tcPrChange w:id="1305" w:author="科 雷" w:date="2019-05-20T21:34:00Z">
              <w:tcPr>
                <w:tcW w:w="7230" w:type="dxa"/>
                <w:gridSpan w:val="3"/>
                <w:vAlign w:val="center"/>
              </w:tcPr>
            </w:tcPrChange>
          </w:tcPr>
          <w:p w14:paraId="4E49414F" w14:textId="77777777" w:rsidR="00236EF9" w:rsidRDefault="00236EF9" w:rsidP="009C23DD">
            <w:pPr>
              <w:ind w:firstLine="480"/>
            </w:pPr>
            <w:r>
              <w:rPr>
                <w:rFonts w:hint="eastAsia"/>
              </w:rPr>
              <w:t>无</w:t>
            </w:r>
          </w:p>
        </w:tc>
      </w:tr>
      <w:tr w:rsidR="00236EF9" w14:paraId="0A5CECCB" w14:textId="77777777" w:rsidTr="0020016F">
        <w:trPr>
          <w:trHeight w:val="375"/>
          <w:jc w:val="center"/>
          <w:trPrChange w:id="1306" w:author="科 雷" w:date="2019-05-20T21:34:00Z">
            <w:trPr>
              <w:trHeight w:val="375"/>
              <w:jc w:val="center"/>
            </w:trPr>
          </w:trPrChange>
        </w:trPr>
        <w:tc>
          <w:tcPr>
            <w:tcW w:w="1242" w:type="dxa"/>
            <w:tcBorders>
              <w:top w:val="nil"/>
              <w:left w:val="nil"/>
              <w:right w:val="nil"/>
            </w:tcBorders>
            <w:shd w:val="clear" w:color="auto" w:fill="auto"/>
            <w:vAlign w:val="center"/>
            <w:tcPrChange w:id="1307" w:author="科 雷" w:date="2019-05-20T21:34:00Z">
              <w:tcPr>
                <w:tcW w:w="1242" w:type="dxa"/>
                <w:shd w:val="clear" w:color="auto" w:fill="F2F2F2" w:themeFill="background1" w:themeFillShade="F2"/>
                <w:vAlign w:val="center"/>
              </w:tcPr>
            </w:tcPrChange>
          </w:tcPr>
          <w:p w14:paraId="2B413BB5" w14:textId="77777777" w:rsidR="00236EF9" w:rsidRDefault="00236EF9">
            <w:pPr>
              <w:ind w:firstLineChars="0" w:firstLine="0"/>
              <w:pPrChange w:id="1308" w:author="科 雷" w:date="2019-05-20T16:48:00Z">
                <w:pPr>
                  <w:ind w:firstLine="480"/>
                  <w:jc w:val="center"/>
                </w:pPr>
              </w:pPrChange>
            </w:pPr>
            <w:r>
              <w:rPr>
                <w:rFonts w:hint="eastAsia"/>
              </w:rPr>
              <w:t>扩展点</w:t>
            </w:r>
          </w:p>
        </w:tc>
        <w:tc>
          <w:tcPr>
            <w:tcW w:w="7230" w:type="dxa"/>
            <w:gridSpan w:val="3"/>
            <w:tcBorders>
              <w:top w:val="nil"/>
              <w:left w:val="nil"/>
              <w:right w:val="nil"/>
            </w:tcBorders>
            <w:shd w:val="clear" w:color="auto" w:fill="auto"/>
            <w:vAlign w:val="center"/>
            <w:tcPrChange w:id="1309" w:author="科 雷" w:date="2019-05-20T21:34:00Z">
              <w:tcPr>
                <w:tcW w:w="7230" w:type="dxa"/>
                <w:gridSpan w:val="3"/>
                <w:vAlign w:val="center"/>
              </w:tcPr>
            </w:tcPrChange>
          </w:tcPr>
          <w:p w14:paraId="009C61B4" w14:textId="77777777" w:rsidR="00236EF9" w:rsidRDefault="00236EF9" w:rsidP="009C23DD">
            <w:pPr>
              <w:ind w:firstLine="480"/>
            </w:pPr>
            <w:r>
              <w:rPr>
                <w:rFonts w:hint="eastAsia"/>
              </w:rPr>
              <w:t>无</w:t>
            </w:r>
          </w:p>
        </w:tc>
      </w:tr>
      <w:bookmarkEnd w:id="1266"/>
    </w:tbl>
    <w:p w14:paraId="64463BA3" w14:textId="06FCD8D6" w:rsidR="001027A2" w:rsidRDefault="001027A2">
      <w:pPr>
        <w:widowControl/>
        <w:adjustRightInd/>
        <w:spacing w:line="240" w:lineRule="auto"/>
        <w:ind w:firstLineChars="0" w:firstLine="0"/>
        <w:jc w:val="left"/>
        <w:textAlignment w:val="auto"/>
        <w:rPr>
          <w:rFonts w:ascii="黑体" w:eastAsia="黑体"/>
          <w:sz w:val="36"/>
          <w:szCs w:val="36"/>
        </w:rPr>
      </w:pPr>
    </w:p>
    <w:p w14:paraId="19C9DD21" w14:textId="77777777" w:rsidR="00B968ED" w:rsidRDefault="00B968ED">
      <w:pPr>
        <w:widowControl/>
        <w:adjustRightInd/>
        <w:spacing w:line="240" w:lineRule="auto"/>
        <w:ind w:firstLineChars="0" w:firstLine="0"/>
        <w:jc w:val="left"/>
        <w:textAlignment w:val="auto"/>
        <w:rPr>
          <w:rFonts w:ascii="黑体" w:eastAsia="黑体"/>
          <w:sz w:val="36"/>
          <w:szCs w:val="36"/>
        </w:rPr>
      </w:pPr>
      <w:r>
        <w:rPr>
          <w:rFonts w:ascii="黑体" w:eastAsia="黑体"/>
          <w:sz w:val="36"/>
          <w:szCs w:val="36"/>
        </w:rPr>
        <w:br w:type="page"/>
      </w:r>
    </w:p>
    <w:p w14:paraId="23EB24F5" w14:textId="5D3372D9" w:rsidR="001C6986" w:rsidRPr="002F395D" w:rsidRDefault="001C6986" w:rsidP="002F395D">
      <w:pPr>
        <w:spacing w:beforeLines="100" w:before="326" w:afterLines="100" w:after="326" w:line="276" w:lineRule="auto"/>
        <w:ind w:firstLine="720"/>
        <w:jc w:val="center"/>
        <w:outlineLvl w:val="0"/>
        <w:rPr>
          <w:rFonts w:ascii="黑体" w:eastAsia="黑体"/>
          <w:sz w:val="36"/>
          <w:szCs w:val="36"/>
        </w:rPr>
      </w:pPr>
      <w:bookmarkStart w:id="1310" w:name="_Toc9265712"/>
      <w:r w:rsidRPr="002F395D">
        <w:rPr>
          <w:rFonts w:ascii="黑体" w:eastAsia="黑体" w:hint="eastAsia"/>
          <w:sz w:val="36"/>
          <w:szCs w:val="36"/>
        </w:rPr>
        <w:lastRenderedPageBreak/>
        <w:t xml:space="preserve">第4章  </w:t>
      </w:r>
      <w:r w:rsidRPr="002F395D">
        <w:rPr>
          <w:rFonts w:ascii="黑体" w:eastAsia="黑体"/>
          <w:sz w:val="36"/>
          <w:szCs w:val="36"/>
        </w:rPr>
        <w:t>架构设计</w:t>
      </w:r>
      <w:bookmarkEnd w:id="1310"/>
    </w:p>
    <w:p w14:paraId="6890B819" w14:textId="12F39052" w:rsidR="00136E75" w:rsidRPr="00D36468" w:rsidRDefault="001C6986" w:rsidP="00490466">
      <w:pPr>
        <w:spacing w:beforeLines="50" w:before="163" w:afterLines="50" w:after="163" w:line="276" w:lineRule="auto"/>
        <w:ind w:firstLineChars="0" w:firstLine="0"/>
        <w:jc w:val="left"/>
        <w:outlineLvl w:val="1"/>
        <w:rPr>
          <w:rFonts w:ascii="黑体" w:eastAsia="黑体"/>
          <w:sz w:val="30"/>
          <w:szCs w:val="30"/>
        </w:rPr>
      </w:pPr>
      <w:bookmarkStart w:id="1311" w:name="_Toc9265713"/>
      <w:r>
        <w:rPr>
          <w:rFonts w:ascii="黑体" w:eastAsia="黑体"/>
          <w:sz w:val="30"/>
          <w:szCs w:val="30"/>
        </w:rPr>
        <w:t>4</w:t>
      </w:r>
      <w:r w:rsidR="00884A57" w:rsidRPr="00D36468">
        <w:rPr>
          <w:rFonts w:ascii="黑体" w:eastAsia="黑体"/>
          <w:sz w:val="30"/>
          <w:szCs w:val="30"/>
        </w:rPr>
        <w:t>.</w:t>
      </w:r>
      <w:r>
        <w:rPr>
          <w:rFonts w:ascii="黑体" w:eastAsia="黑体"/>
          <w:sz w:val="30"/>
          <w:szCs w:val="30"/>
        </w:rPr>
        <w:t>1</w:t>
      </w:r>
      <w:r w:rsidR="00884A57" w:rsidRPr="00D36468">
        <w:rPr>
          <w:rFonts w:ascii="黑体" w:eastAsia="黑体" w:hint="eastAsia"/>
          <w:sz w:val="30"/>
          <w:szCs w:val="30"/>
        </w:rPr>
        <w:t>系统类图</w:t>
      </w:r>
      <w:bookmarkEnd w:id="1311"/>
    </w:p>
    <w:p w14:paraId="48F96542" w14:textId="52F9D9AF" w:rsidR="0038611E"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.1.1 </w:t>
      </w:r>
      <w:r w:rsidRPr="0027542D">
        <w:rPr>
          <w:rFonts w:ascii="黑体" w:eastAsia="黑体" w:hint="eastAsia"/>
          <w:bCs/>
        </w:rPr>
        <w:t>用户模块</w:t>
      </w:r>
    </w:p>
    <w:p w14:paraId="242A7F00" w14:textId="27870F9D" w:rsidR="00AC059F" w:rsidRDefault="00AC059F" w:rsidP="000F1D78">
      <w:pPr>
        <w:ind w:firstLine="480"/>
        <w:jc w:val="center"/>
        <w:rPr>
          <w:rFonts w:ascii="Calibri" w:hAnsi="Calibri" w:cs="Calibri"/>
          <w:sz w:val="22"/>
          <w:szCs w:val="22"/>
        </w:rPr>
      </w:pPr>
      <w:r>
        <w:rPr>
          <w:noProof/>
        </w:rPr>
        <w:drawing>
          <wp:inline distT="0" distB="0" distL="0" distR="0" wp14:anchorId="6F274E41" wp14:editId="619755A4">
            <wp:extent cx="5759450" cy="30448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044825"/>
                    </a:xfrm>
                    <a:prstGeom prst="rect">
                      <a:avLst/>
                    </a:prstGeom>
                  </pic:spPr>
                </pic:pic>
              </a:graphicData>
            </a:graphic>
          </wp:inline>
        </w:drawing>
      </w:r>
    </w:p>
    <w:p w14:paraId="036EB0D0" w14:textId="4E8DA03E" w:rsidR="000F1D78" w:rsidRPr="00EE32D2" w:rsidRDefault="000F1D78"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-1用户</w:t>
      </w:r>
      <w:r w:rsidRPr="00EE32D2">
        <w:rPr>
          <w:rFonts w:hint="eastAsia"/>
          <w:sz w:val="21"/>
          <w:szCs w:val="21"/>
        </w:rPr>
        <w:t>模块类图</w:t>
      </w:r>
    </w:p>
    <w:p w14:paraId="482A948D" w14:textId="3599E033" w:rsidR="0038611E" w:rsidRDefault="007E64EE" w:rsidP="000A7FF6">
      <w:pPr>
        <w:ind w:firstLine="480"/>
      </w:pPr>
      <w:r>
        <w:rPr>
          <w:rFonts w:hint="eastAsia"/>
        </w:rPr>
        <w:t>如图4-</w:t>
      </w:r>
      <w:r>
        <w:t>1</w:t>
      </w:r>
      <w:r>
        <w:rPr>
          <w:rFonts w:hint="eastAsia"/>
        </w:rPr>
        <w:t>用户模块类图</w:t>
      </w:r>
      <w:r w:rsidR="00C707B7">
        <w:rPr>
          <w:rFonts w:hint="eastAsia"/>
        </w:rPr>
        <w:t>，</w:t>
      </w:r>
      <w:r w:rsidR="0038611E">
        <w:rPr>
          <w:rFonts w:hint="eastAsia"/>
        </w:rPr>
        <w:t>用户模块中的</w:t>
      </w:r>
      <w:proofErr w:type="spellStart"/>
      <w:r w:rsidR="0038611E">
        <w:rPr>
          <w:rFonts w:hint="eastAsia"/>
        </w:rPr>
        <w:t>TbUser</w:t>
      </w:r>
      <w:proofErr w:type="spellEnd"/>
      <w:r w:rsidR="0038611E">
        <w:rPr>
          <w:rFonts w:hint="eastAsia"/>
        </w:rPr>
        <w:t>类用于与数据库的字段值相互对应，提供DAO查询时信息的封装；通过</w:t>
      </w:r>
      <w:proofErr w:type="spellStart"/>
      <w:r w:rsidR="0038611E">
        <w:rPr>
          <w:rFonts w:hint="eastAsia"/>
        </w:rPr>
        <w:t>UserController</w:t>
      </w:r>
      <w:proofErr w:type="spellEnd"/>
      <w:r w:rsidR="0038611E">
        <w:rPr>
          <w:rFonts w:hint="eastAsia"/>
        </w:rPr>
        <w:t>结合</w:t>
      </w:r>
      <w:proofErr w:type="spellStart"/>
      <w:r w:rsidR="0038611E">
        <w:rPr>
          <w:rFonts w:hint="eastAsia"/>
        </w:rPr>
        <w:t>UserServiceImpl</w:t>
      </w:r>
      <w:proofErr w:type="spellEnd"/>
      <w:r w:rsidR="0038611E">
        <w:rPr>
          <w:rFonts w:hint="eastAsia"/>
        </w:rPr>
        <w:t>提供了用户登录，注册，个人信息修改查询功能；同时结合各个工具类MD</w:t>
      </w:r>
      <w:r w:rsidR="0038611E">
        <w:t>5</w:t>
      </w:r>
      <w:r w:rsidR="0038611E">
        <w:rPr>
          <w:rFonts w:hint="eastAsia"/>
        </w:rPr>
        <w:t>Utils，Base6</w:t>
      </w:r>
      <w:r w:rsidR="0038611E">
        <w:t>4</w:t>
      </w:r>
      <w:r w:rsidR="0038611E">
        <w:rPr>
          <w:rFonts w:hint="eastAsia"/>
        </w:rPr>
        <w:t>，</w:t>
      </w:r>
      <w:proofErr w:type="spellStart"/>
      <w:r w:rsidR="0038611E">
        <w:rPr>
          <w:rFonts w:hint="eastAsia"/>
        </w:rPr>
        <w:t>TimeUtils</w:t>
      </w:r>
      <w:proofErr w:type="spellEnd"/>
      <w:r w:rsidR="0038611E">
        <w:rPr>
          <w:rFonts w:hint="eastAsia"/>
        </w:rPr>
        <w:t>，</w:t>
      </w:r>
      <w:proofErr w:type="spellStart"/>
      <w:r w:rsidR="0038611E">
        <w:rPr>
          <w:rFonts w:hint="eastAsia"/>
        </w:rPr>
        <w:t>SendEmail</w:t>
      </w:r>
      <w:proofErr w:type="spellEnd"/>
      <w:r w:rsidR="0038611E">
        <w:rPr>
          <w:rFonts w:hint="eastAsia"/>
        </w:rPr>
        <w:t>工具类分别提供了密码加密，图片上传，邮件发送验证码即验证码时间验证。</w:t>
      </w:r>
    </w:p>
    <w:p w14:paraId="4FD152DB" w14:textId="47D36F37"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 xml:space="preserve">.1.2 </w:t>
      </w:r>
      <w:r w:rsidRPr="0027542D">
        <w:rPr>
          <w:rFonts w:ascii="黑体" w:eastAsia="黑体" w:hint="eastAsia"/>
          <w:bCs/>
        </w:rPr>
        <w:t>评论回复模块</w:t>
      </w:r>
    </w:p>
    <w:p w14:paraId="155E7D68" w14:textId="3384318E" w:rsidR="00AC059F" w:rsidRDefault="00AC059F" w:rsidP="00070837">
      <w:pPr>
        <w:pStyle w:val="aa"/>
        <w:spacing w:before="0" w:beforeAutospacing="0" w:after="0" w:afterAutospacing="0"/>
        <w:ind w:firstLine="480"/>
        <w:rPr>
          <w:rFonts w:ascii="Calibri" w:hAnsi="Calibri" w:cs="Calibri"/>
          <w:sz w:val="22"/>
          <w:szCs w:val="22"/>
        </w:rPr>
      </w:pPr>
      <w:r>
        <w:rPr>
          <w:noProof/>
        </w:rPr>
        <w:drawing>
          <wp:inline distT="0" distB="0" distL="0" distR="0" wp14:anchorId="66B1E398" wp14:editId="25CC6081">
            <wp:extent cx="5759450" cy="26295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629535"/>
                    </a:xfrm>
                    <a:prstGeom prst="rect">
                      <a:avLst/>
                    </a:prstGeom>
                  </pic:spPr>
                </pic:pic>
              </a:graphicData>
            </a:graphic>
          </wp:inline>
        </w:drawing>
      </w:r>
    </w:p>
    <w:p w14:paraId="716DEAD3" w14:textId="1D8E26F5" w:rsidR="00423055" w:rsidRPr="00EE32D2" w:rsidRDefault="00423055" w:rsidP="00EE32D2">
      <w:pPr>
        <w:ind w:firstLine="420"/>
        <w:jc w:val="center"/>
        <w:rPr>
          <w:sz w:val="21"/>
          <w:szCs w:val="21"/>
        </w:rPr>
      </w:pPr>
      <w:r w:rsidRPr="00EE32D2">
        <w:rPr>
          <w:rFonts w:hint="eastAsia"/>
          <w:sz w:val="21"/>
          <w:szCs w:val="21"/>
        </w:rPr>
        <w:t>图4-</w:t>
      </w:r>
      <w:r w:rsidRPr="00EE32D2">
        <w:rPr>
          <w:sz w:val="21"/>
          <w:szCs w:val="21"/>
        </w:rPr>
        <w:t>2</w:t>
      </w:r>
      <w:r w:rsidRPr="00EE32D2">
        <w:rPr>
          <w:rFonts w:hint="eastAsia"/>
          <w:sz w:val="21"/>
          <w:szCs w:val="21"/>
        </w:rPr>
        <w:t>评论回复模块类图</w:t>
      </w:r>
    </w:p>
    <w:p w14:paraId="2A525993" w14:textId="40484BD4" w:rsidR="00EF5D66" w:rsidRDefault="00223077" w:rsidP="000A7FF6">
      <w:pPr>
        <w:ind w:firstLine="480"/>
      </w:pPr>
      <w:r>
        <w:rPr>
          <w:rFonts w:hint="eastAsia"/>
        </w:rPr>
        <w:lastRenderedPageBreak/>
        <w:t>如图4-</w:t>
      </w:r>
      <w:r>
        <w:t>2</w:t>
      </w:r>
      <w:r>
        <w:rPr>
          <w:rFonts w:hint="eastAsia"/>
        </w:rPr>
        <w:t>评论回复模块类图</w:t>
      </w:r>
      <w:r w:rsidR="00EF5D66">
        <w:rPr>
          <w:rFonts w:hint="eastAsia"/>
        </w:rPr>
        <w:t>评论回复模块中，评论是指用户在题目下的第一级评论，回复是指其他用户对评论的回复；评论需要关联查询用户以及题目的信息，所以评论以及回复的</w:t>
      </w:r>
      <w:proofErr w:type="spellStart"/>
      <w:r w:rsidR="00EF5D66">
        <w:rPr>
          <w:rFonts w:hint="eastAsia"/>
        </w:rPr>
        <w:t>TbCommentTbReply</w:t>
      </w:r>
      <w:proofErr w:type="spellEnd"/>
      <w:r w:rsidR="00EF5D66">
        <w:rPr>
          <w:rFonts w:hint="eastAsia"/>
        </w:rPr>
        <w:t>中会存在用户以及题目的信息；通过</w:t>
      </w:r>
      <w:proofErr w:type="spellStart"/>
      <w:r w:rsidR="00EF5D66">
        <w:rPr>
          <w:rFonts w:hint="eastAsia"/>
        </w:rPr>
        <w:t>ComentController</w:t>
      </w:r>
      <w:proofErr w:type="spellEnd"/>
      <w:r w:rsidR="00EF5D66">
        <w:rPr>
          <w:rFonts w:hint="eastAsia"/>
        </w:rPr>
        <w:t>和</w:t>
      </w:r>
      <w:proofErr w:type="spellStart"/>
      <w:r w:rsidR="00EF5D66">
        <w:rPr>
          <w:rFonts w:hint="eastAsia"/>
        </w:rPr>
        <w:t>CommentServiceImpl</w:t>
      </w:r>
      <w:proofErr w:type="spellEnd"/>
      <w:r w:rsidR="00EF5D66">
        <w:rPr>
          <w:rFonts w:hint="eastAsia"/>
        </w:rPr>
        <w:t>提供评论的功能，对题目进行评论，通过</w:t>
      </w:r>
      <w:proofErr w:type="spellStart"/>
      <w:r w:rsidR="00EF5D66">
        <w:rPr>
          <w:rFonts w:hint="eastAsia"/>
        </w:rPr>
        <w:t>ReplyController</w:t>
      </w:r>
      <w:proofErr w:type="spellEnd"/>
      <w:r w:rsidR="00EF5D66">
        <w:rPr>
          <w:rFonts w:hint="eastAsia"/>
        </w:rPr>
        <w:t>和</w:t>
      </w:r>
      <w:proofErr w:type="spellStart"/>
      <w:r w:rsidR="00EF5D66">
        <w:rPr>
          <w:rFonts w:hint="eastAsia"/>
        </w:rPr>
        <w:t>ReplyServiceImpl</w:t>
      </w:r>
      <w:proofErr w:type="spellEnd"/>
      <w:r w:rsidR="00EF5D66">
        <w:rPr>
          <w:rFonts w:hint="eastAsia"/>
        </w:rPr>
        <w:t>提供回复功能</w:t>
      </w:r>
      <w:r w:rsidR="00C92BDE">
        <w:rPr>
          <w:rFonts w:hint="eastAsia"/>
        </w:rPr>
        <w:t>，分页工具类Pager提供给回复消息提醒时提供分页。</w:t>
      </w:r>
    </w:p>
    <w:p w14:paraId="4B636717" w14:textId="096DF180"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.1.3</w:t>
      </w:r>
      <w:r w:rsidRPr="0027542D">
        <w:rPr>
          <w:rFonts w:ascii="黑体" w:eastAsia="黑体" w:hint="eastAsia"/>
          <w:bCs/>
        </w:rPr>
        <w:t xml:space="preserve"> 题目收藏模块</w:t>
      </w:r>
    </w:p>
    <w:p w14:paraId="5342DC0E" w14:textId="74FA1BB3" w:rsidR="00AC059F" w:rsidRDefault="00AC059F" w:rsidP="00AC059F">
      <w:pPr>
        <w:widowControl/>
        <w:adjustRightInd/>
        <w:spacing w:line="240" w:lineRule="auto"/>
        <w:ind w:firstLine="480"/>
        <w:jc w:val="left"/>
        <w:textAlignment w:val="auto"/>
        <w:rPr>
          <w:rFonts w:cs="宋体"/>
          <w:kern w:val="0"/>
        </w:rPr>
      </w:pPr>
      <w:r w:rsidRPr="00AC059F">
        <w:rPr>
          <w:rFonts w:cs="宋体"/>
          <w:noProof/>
          <w:kern w:val="0"/>
        </w:rPr>
        <w:drawing>
          <wp:inline distT="0" distB="0" distL="0" distR="0" wp14:anchorId="44ED00C2" wp14:editId="2ADC0AA4">
            <wp:extent cx="5759450" cy="3115945"/>
            <wp:effectExtent l="0" t="0" r="0" b="8255"/>
            <wp:docPr id="3" name="图片 3" descr="C:\Users\fenzi\AppData\Roaming\Tencent\Users\963087276\TIM\WinTemp\RichOle\T[6VBZAU_0Y`V50})YZ1{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nzi\AppData\Roaming\Tencent\Users\963087276\TIM\WinTemp\RichOle\T[6VBZAU_0Y`V50})YZ1{U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3115945"/>
                    </a:xfrm>
                    <a:prstGeom prst="rect">
                      <a:avLst/>
                    </a:prstGeom>
                    <a:noFill/>
                    <a:ln>
                      <a:noFill/>
                    </a:ln>
                  </pic:spPr>
                </pic:pic>
              </a:graphicData>
            </a:graphic>
          </wp:inline>
        </w:drawing>
      </w:r>
    </w:p>
    <w:p w14:paraId="3A058CE0" w14:textId="76A4E2F6" w:rsidR="00653F52" w:rsidRPr="00EE32D2" w:rsidRDefault="00653F52"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-3题目收藏模块类图</w:t>
      </w:r>
    </w:p>
    <w:p w14:paraId="59D66815" w14:textId="1AC6EC07" w:rsidR="00AC059F" w:rsidRDefault="00C67366" w:rsidP="00070837">
      <w:pPr>
        <w:pStyle w:val="aa"/>
        <w:spacing w:before="0" w:beforeAutospacing="0" w:after="0" w:afterAutospacing="0"/>
        <w:ind w:firstLine="480"/>
        <w:rPr>
          <w:rFonts w:ascii="Calibri" w:hAnsi="Calibri" w:cs="Calibri"/>
          <w:sz w:val="22"/>
          <w:szCs w:val="22"/>
        </w:rPr>
      </w:pPr>
      <w:ins w:id="1312" w:author="科 雷" w:date="2019-05-20T19:23:00Z">
        <w:r>
          <w:rPr>
            <w:rFonts w:hint="eastAsia"/>
          </w:rPr>
          <w:t>题目收藏模块类图如图4-3，</w:t>
        </w:r>
      </w:ins>
      <w:r w:rsidR="00E40FCE" w:rsidRPr="000A7FF6">
        <w:rPr>
          <w:rFonts w:hint="eastAsia"/>
        </w:rPr>
        <w:t>题目收藏模块总</w:t>
      </w:r>
      <w:proofErr w:type="spellStart"/>
      <w:r w:rsidR="00E40FCE" w:rsidRPr="000A7FF6">
        <w:rPr>
          <w:rFonts w:hint="eastAsia"/>
        </w:rPr>
        <w:t>CollectionController</w:t>
      </w:r>
      <w:proofErr w:type="spellEnd"/>
      <w:r w:rsidR="00E40FCE" w:rsidRPr="000A7FF6">
        <w:rPr>
          <w:rFonts w:hint="eastAsia"/>
        </w:rPr>
        <w:t>和</w:t>
      </w:r>
      <w:proofErr w:type="spellStart"/>
      <w:r w:rsidR="00E40FCE" w:rsidRPr="000A7FF6">
        <w:rPr>
          <w:rFonts w:hint="eastAsia"/>
        </w:rPr>
        <w:t>CollectionServiceImpl</w:t>
      </w:r>
      <w:proofErr w:type="spellEnd"/>
      <w:r w:rsidR="00E40FCE" w:rsidRPr="000A7FF6">
        <w:rPr>
          <w:rFonts w:hint="eastAsia"/>
        </w:rPr>
        <w:t>提供收藏题目，取消收藏的功能，同时会对收藏的题目查询时进行分页显示，</w:t>
      </w:r>
      <w:proofErr w:type="spellStart"/>
      <w:r w:rsidR="00E40FCE" w:rsidRPr="000A7FF6">
        <w:rPr>
          <w:rFonts w:hint="eastAsia"/>
        </w:rPr>
        <w:t>TbCollection</w:t>
      </w:r>
      <w:proofErr w:type="spellEnd"/>
      <w:r w:rsidR="00E40FCE" w:rsidRPr="000A7FF6">
        <w:rPr>
          <w:rFonts w:hint="eastAsia"/>
        </w:rPr>
        <w:t>与数据库字段相对应，查询数据时进行封装</w:t>
      </w:r>
      <w:r w:rsidR="00E958CF">
        <w:rPr>
          <w:rFonts w:ascii="Calibri" w:hAnsi="Calibri" w:cs="Calibri" w:hint="eastAsia"/>
          <w:sz w:val="22"/>
          <w:szCs w:val="22"/>
        </w:rPr>
        <w:t>。</w:t>
      </w:r>
    </w:p>
    <w:p w14:paraId="7A4C3040" w14:textId="44DC8540" w:rsidR="00AC059F" w:rsidRPr="0027542D" w:rsidRDefault="00AC059F" w:rsidP="00490466">
      <w:pPr>
        <w:spacing w:line="276" w:lineRule="auto"/>
        <w:ind w:firstLineChars="0" w:firstLine="0"/>
        <w:jc w:val="left"/>
        <w:outlineLvl w:val="2"/>
        <w:rPr>
          <w:rFonts w:ascii="黑体" w:eastAsia="黑体"/>
          <w:bCs/>
        </w:rPr>
      </w:pPr>
      <w:r w:rsidRPr="0027542D">
        <w:rPr>
          <w:rFonts w:ascii="黑体" w:eastAsia="黑体" w:hint="eastAsia"/>
          <w:bCs/>
        </w:rPr>
        <w:t>4</w:t>
      </w:r>
      <w:r w:rsidRPr="0027542D">
        <w:rPr>
          <w:rFonts w:ascii="黑体" w:eastAsia="黑体"/>
          <w:bCs/>
        </w:rPr>
        <w:t>.1.</w:t>
      </w:r>
      <w:r w:rsidR="00E808A1">
        <w:rPr>
          <w:rFonts w:ascii="黑体" w:eastAsia="黑体" w:hint="eastAsia"/>
          <w:bCs/>
        </w:rPr>
        <w:t>4</w:t>
      </w:r>
      <w:r w:rsidRPr="0027542D">
        <w:rPr>
          <w:rFonts w:ascii="黑体" w:eastAsia="黑体"/>
          <w:bCs/>
        </w:rPr>
        <w:t xml:space="preserve"> </w:t>
      </w:r>
      <w:r w:rsidRPr="0027542D">
        <w:rPr>
          <w:rFonts w:ascii="黑体" w:eastAsia="黑体" w:hint="eastAsia"/>
          <w:bCs/>
        </w:rPr>
        <w:t>做题模块</w:t>
      </w:r>
    </w:p>
    <w:p w14:paraId="43BDE633" w14:textId="3730ABC7" w:rsidR="008275E6" w:rsidRDefault="00AC059F" w:rsidP="00070837">
      <w:pPr>
        <w:pStyle w:val="aa"/>
        <w:spacing w:before="0" w:beforeAutospacing="0" w:after="0" w:afterAutospacing="0"/>
        <w:ind w:firstLine="480"/>
        <w:rPr>
          <w:rFonts w:ascii="Calibri" w:hAnsi="Calibri" w:cs="Calibri"/>
          <w:sz w:val="22"/>
          <w:szCs w:val="22"/>
        </w:rPr>
      </w:pPr>
      <w:r>
        <w:rPr>
          <w:noProof/>
        </w:rPr>
        <w:drawing>
          <wp:inline distT="0" distB="0" distL="0" distR="0" wp14:anchorId="715B9F2C" wp14:editId="1179C0B5">
            <wp:extent cx="5759450" cy="26403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40330"/>
                    </a:xfrm>
                    <a:prstGeom prst="rect">
                      <a:avLst/>
                    </a:prstGeom>
                  </pic:spPr>
                </pic:pic>
              </a:graphicData>
            </a:graphic>
          </wp:inline>
        </w:drawing>
      </w:r>
    </w:p>
    <w:p w14:paraId="613AC74F" w14:textId="2595F053" w:rsidR="00C425F4" w:rsidRPr="00EE32D2" w:rsidRDefault="00C425F4" w:rsidP="00EE32D2">
      <w:pPr>
        <w:ind w:firstLine="420"/>
        <w:jc w:val="center"/>
        <w:rPr>
          <w:sz w:val="21"/>
          <w:szCs w:val="21"/>
        </w:rPr>
      </w:pPr>
      <w:r w:rsidRPr="00EE32D2">
        <w:rPr>
          <w:sz w:val="21"/>
          <w:szCs w:val="21"/>
        </w:rPr>
        <w:t>图</w:t>
      </w:r>
      <w:r w:rsidRPr="00EE32D2">
        <w:rPr>
          <w:rFonts w:hint="eastAsia"/>
          <w:sz w:val="21"/>
          <w:szCs w:val="21"/>
        </w:rPr>
        <w:t>4</w:t>
      </w:r>
      <w:r w:rsidRPr="00EE32D2">
        <w:rPr>
          <w:sz w:val="21"/>
          <w:szCs w:val="21"/>
        </w:rPr>
        <w:t>-</w:t>
      </w:r>
      <w:r w:rsidR="00E808A1">
        <w:rPr>
          <w:rFonts w:hint="eastAsia"/>
          <w:sz w:val="21"/>
          <w:szCs w:val="21"/>
        </w:rPr>
        <w:t>4</w:t>
      </w:r>
      <w:r w:rsidRPr="00EE32D2">
        <w:rPr>
          <w:sz w:val="21"/>
          <w:szCs w:val="21"/>
        </w:rPr>
        <w:t>做题模块类图</w:t>
      </w:r>
    </w:p>
    <w:p w14:paraId="0094C478" w14:textId="11B1A959" w:rsidR="008275E6" w:rsidRDefault="00E14366" w:rsidP="000A7FF6">
      <w:pPr>
        <w:ind w:firstLine="480"/>
      </w:pPr>
      <w:ins w:id="1313" w:author="科 雷" w:date="2019-05-20T19:23:00Z">
        <w:r>
          <w:rPr>
            <w:rFonts w:hint="eastAsia"/>
          </w:rPr>
          <w:lastRenderedPageBreak/>
          <w:t>做题模块类图如图4-4，</w:t>
        </w:r>
      </w:ins>
      <w:r w:rsidR="008275E6">
        <w:rPr>
          <w:rFonts w:hint="eastAsia"/>
        </w:rPr>
        <w:t>做题模块会对用户所有做过的题目进行统计存入到</w:t>
      </w:r>
      <w:r w:rsidR="00CC792D">
        <w:t>R</w:t>
      </w:r>
      <w:r w:rsidR="008275E6">
        <w:rPr>
          <w:rFonts w:hint="eastAsia"/>
        </w:rPr>
        <w:t>edis中，同时使用自定义的统计类记录每个用户每个类别的做题数量</w:t>
      </w:r>
      <w:r w:rsidR="003A43A9">
        <w:rPr>
          <w:rFonts w:hint="eastAsia"/>
        </w:rPr>
        <w:t>，及正确率。</w:t>
      </w:r>
    </w:p>
    <w:p w14:paraId="03B22A67" w14:textId="7D87606C" w:rsidR="00E7253D" w:rsidRDefault="00E7253D" w:rsidP="00490466">
      <w:pPr>
        <w:spacing w:beforeLines="50" w:before="163" w:afterLines="50" w:after="163" w:line="276" w:lineRule="auto"/>
        <w:ind w:firstLineChars="0" w:firstLine="0"/>
        <w:jc w:val="left"/>
        <w:outlineLvl w:val="1"/>
        <w:rPr>
          <w:rFonts w:ascii="黑体" w:eastAsia="黑体"/>
          <w:sz w:val="30"/>
          <w:szCs w:val="30"/>
        </w:rPr>
      </w:pPr>
      <w:bookmarkStart w:id="1314" w:name="_Toc450058554"/>
      <w:bookmarkStart w:id="1315" w:name="_Toc9265714"/>
      <w:r>
        <w:rPr>
          <w:rFonts w:ascii="黑体" w:eastAsia="黑体" w:hint="eastAsia"/>
          <w:sz w:val="30"/>
          <w:szCs w:val="30"/>
        </w:rPr>
        <w:t>4.</w:t>
      </w:r>
      <w:r w:rsidR="0005222A">
        <w:rPr>
          <w:rFonts w:ascii="黑体" w:eastAsia="黑体"/>
          <w:sz w:val="30"/>
          <w:szCs w:val="30"/>
        </w:rPr>
        <w:t>2</w:t>
      </w:r>
      <w:r>
        <w:rPr>
          <w:rFonts w:ascii="黑体" w:eastAsia="黑体" w:hint="eastAsia"/>
          <w:sz w:val="30"/>
          <w:szCs w:val="30"/>
        </w:rPr>
        <w:t xml:space="preserve"> 系统技术架构</w:t>
      </w:r>
      <w:bookmarkEnd w:id="1314"/>
      <w:bookmarkEnd w:id="1315"/>
    </w:p>
    <w:p w14:paraId="6828BA9B" w14:textId="3A538FCD" w:rsidR="00E7253D" w:rsidRDefault="00E7253D" w:rsidP="000A7FF6">
      <w:pPr>
        <w:ind w:firstLine="480"/>
      </w:pPr>
      <w:r>
        <w:rPr>
          <w:rFonts w:hint="eastAsia"/>
        </w:rPr>
        <w:t>本系统采用的是</w:t>
      </w:r>
      <w:r>
        <w:t>B/S</w:t>
      </w:r>
      <w:r>
        <w:rPr>
          <w:rFonts w:hint="eastAsia"/>
        </w:rPr>
        <w:t>架构模式，</w:t>
      </w:r>
      <w:ins w:id="1316" w:author="科 雷" w:date="2019-05-20T17:19:00Z">
        <w:r w:rsidR="00E32E62">
          <w:rPr>
            <w:rFonts w:hint="eastAsia"/>
          </w:rPr>
          <w:t>B/S架构模型</w:t>
        </w:r>
      </w:ins>
      <w:ins w:id="1317" w:author="科 雷" w:date="2019-05-20T16:56:00Z">
        <w:r w:rsidR="00F04AF0">
          <w:rPr>
            <w:rFonts w:hint="eastAsia"/>
          </w:rPr>
          <w:t>如图4-6</w:t>
        </w:r>
        <w:r w:rsidR="001C35C3">
          <w:rPr>
            <w:rFonts w:hint="eastAsia"/>
          </w:rPr>
          <w:t>，</w:t>
        </w:r>
      </w:ins>
      <w:r>
        <w:rPr>
          <w:rFonts w:hint="eastAsia"/>
        </w:rPr>
        <w:t>B/S架构</w:t>
      </w:r>
      <w:r w:rsidR="00EF5692">
        <w:rPr>
          <w:rFonts w:hint="eastAsia"/>
        </w:rPr>
        <w:t>是</w:t>
      </w:r>
      <w:hyperlink r:id="rId52" w:tgtFrame="_blank" w:history="1">
        <w:r>
          <w:t>浏览器</w:t>
        </w:r>
      </w:hyperlink>
      <w:r>
        <w:t>/</w:t>
      </w:r>
      <w:hyperlink r:id="rId53" w:tgtFrame="_blank" w:history="1">
        <w:r>
          <w:t>服务器</w:t>
        </w:r>
      </w:hyperlink>
      <w:r>
        <w:t>模式</w:t>
      </w:r>
      <w:r>
        <w:rPr>
          <w:rFonts w:hint="eastAsia"/>
        </w:rPr>
        <w:t>，是</w:t>
      </w:r>
      <w:r>
        <w:t>Browser/Server</w:t>
      </w:r>
      <w:r>
        <w:rPr>
          <w:rFonts w:hint="eastAsia"/>
        </w:rPr>
        <w:t>的简</w:t>
      </w:r>
      <w:r w:rsidR="00B36E4D">
        <w:rPr>
          <w:rFonts w:hint="eastAsia"/>
        </w:rPr>
        <w:t>，目前大部分网站都是使用的B/S架构设计</w:t>
      </w:r>
      <w:r>
        <w:rPr>
          <w:rFonts w:hint="eastAsia"/>
        </w:rPr>
        <w:t>，它是依托浏览器，是客户端最常用的软件。使用B/S架构模式，统一了访问的客户端，让客户使用更加便捷，系统功能都部署在服务器中，</w:t>
      </w:r>
      <w:r w:rsidR="005F7153">
        <w:rPr>
          <w:rFonts w:hint="eastAsia"/>
        </w:rPr>
        <w:t>方便了</w:t>
      </w:r>
      <w:r>
        <w:rPr>
          <w:rFonts w:hint="eastAsia"/>
        </w:rPr>
        <w:t>开发者的维护与开发</w:t>
      </w:r>
      <w:r w:rsidR="00252D58">
        <w:rPr>
          <w:rFonts w:hint="eastAsia"/>
        </w:rPr>
        <w:t>，同时保障了服务器的安全，能够长久的提供服务</w:t>
      </w:r>
      <w:r>
        <w:rPr>
          <w:rFonts w:hint="eastAsia"/>
        </w:rPr>
        <w:t>。客户只需要在本地计算机上安装浏览器</w:t>
      </w:r>
      <w:ins w:id="1318" w:author="科 雷" w:date="2019-05-20T19:26:00Z">
        <w:r w:rsidR="001F53DC">
          <w:rPr>
            <w:rFonts w:hint="eastAsia"/>
          </w:rPr>
          <w:t>即可对服务器进行访问</w:t>
        </w:r>
      </w:ins>
      <w:del w:id="1319" w:author="科 雷" w:date="2019-05-20T19:26:00Z">
        <w:r w:rsidDel="001F53DC">
          <w:rPr>
            <w:rFonts w:hint="eastAsia"/>
          </w:rPr>
          <w:delText>，</w:delText>
        </w:r>
      </w:del>
      <w:ins w:id="1320" w:author="科 雷" w:date="2019-05-20T19:26:00Z">
        <w:r w:rsidR="001F53DC">
          <w:rPr>
            <w:rFonts w:hint="eastAsia"/>
          </w:rPr>
          <w:t>；而开发人员则</w:t>
        </w:r>
        <w:r w:rsidR="003C4B57">
          <w:rPr>
            <w:rFonts w:hint="eastAsia"/>
          </w:rPr>
          <w:t>需要</w:t>
        </w:r>
      </w:ins>
      <w:ins w:id="1321" w:author="科 雷" w:date="2019-05-20T19:27:00Z">
        <w:r w:rsidR="003C4B57">
          <w:rPr>
            <w:rFonts w:hint="eastAsia"/>
          </w:rPr>
          <w:t>配置好</w:t>
        </w:r>
      </w:ins>
      <w:r>
        <w:rPr>
          <w:rFonts w:hint="eastAsia"/>
        </w:rPr>
        <w:t>服务器</w:t>
      </w:r>
      <w:ins w:id="1322" w:author="科 雷" w:date="2019-05-20T19:27:00Z">
        <w:r w:rsidR="003C4B57">
          <w:rPr>
            <w:rFonts w:hint="eastAsia"/>
          </w:rPr>
          <w:t>的环境，同时部署项目。</w:t>
        </w:r>
      </w:ins>
      <w:del w:id="1323" w:author="科 雷" w:date="2019-05-20T19:27:00Z">
        <w:r w:rsidDel="003C4B57">
          <w:rPr>
            <w:rFonts w:hint="eastAsia"/>
          </w:rPr>
          <w:delText>安装SQL Service、MySql、oracle等数据库即可以对数据进行存储。</w:delText>
        </w:r>
      </w:del>
      <w:r>
        <w:rPr>
          <w:rFonts w:hint="eastAsia"/>
        </w:rPr>
        <w:t>方便快捷的操作，使得B/S架构也越来越流行。</w:t>
      </w:r>
    </w:p>
    <w:p w14:paraId="7D8BC637" w14:textId="77777777" w:rsidR="00E7253D" w:rsidRDefault="00E7253D" w:rsidP="00E7253D">
      <w:pPr>
        <w:ind w:firstLine="480"/>
        <w:jc w:val="center"/>
        <w:rPr>
          <w:rFonts w:ascii="Times New Roman" w:hAnsi="Times New Roman"/>
        </w:rPr>
      </w:pPr>
      <w:r>
        <w:object w:dxaOrig="11280" w:dyaOrig="7027" w14:anchorId="37F5B4E0">
          <v:shape id="对象 22" o:spid="_x0000_i1038" type="#_x0000_t75" style="width:361.8pt;height:225pt;mso-position-horizontal-relative:page;mso-position-vertical-relative:page" o:ole="">
            <v:imagedata r:id="rId54" o:title=""/>
          </v:shape>
          <o:OLEObject Type="Embed" ProgID="Visio.Drawing.11" ShapeID="对象 22" DrawAspect="Content" ObjectID="_1619894578" r:id="rId55"/>
        </w:object>
      </w:r>
    </w:p>
    <w:p w14:paraId="76401A1F" w14:textId="29D22AB2" w:rsidR="00E7253D" w:rsidRPr="00EE32D2" w:rsidRDefault="00E7253D" w:rsidP="00EE32D2">
      <w:pPr>
        <w:ind w:firstLine="420"/>
        <w:jc w:val="center"/>
        <w:rPr>
          <w:sz w:val="21"/>
          <w:szCs w:val="21"/>
        </w:rPr>
      </w:pPr>
      <w:r w:rsidRPr="00EE32D2">
        <w:rPr>
          <w:rFonts w:hint="eastAsia"/>
          <w:sz w:val="21"/>
          <w:szCs w:val="21"/>
        </w:rPr>
        <w:t>图4-</w:t>
      </w:r>
      <w:r w:rsidR="00D158A0" w:rsidRPr="00EE32D2">
        <w:rPr>
          <w:sz w:val="21"/>
          <w:szCs w:val="21"/>
        </w:rPr>
        <w:t>6</w:t>
      </w:r>
      <w:r w:rsidRPr="00EE32D2">
        <w:rPr>
          <w:rFonts w:hint="eastAsia"/>
          <w:sz w:val="21"/>
          <w:szCs w:val="21"/>
        </w:rPr>
        <w:t xml:space="preserve"> B/S架构模型</w:t>
      </w:r>
    </w:p>
    <w:p w14:paraId="14371811" w14:textId="1F4F11E0" w:rsidR="00E7253D" w:rsidRDefault="00E7253D" w:rsidP="00490466">
      <w:pPr>
        <w:spacing w:beforeLines="50" w:before="163" w:afterLines="50" w:after="163" w:line="276" w:lineRule="auto"/>
        <w:ind w:firstLineChars="0" w:firstLine="0"/>
        <w:jc w:val="left"/>
        <w:outlineLvl w:val="1"/>
        <w:rPr>
          <w:rFonts w:ascii="黑体" w:eastAsia="黑体"/>
          <w:sz w:val="30"/>
          <w:szCs w:val="30"/>
        </w:rPr>
      </w:pPr>
      <w:bookmarkStart w:id="1324" w:name="_Toc450058555"/>
      <w:bookmarkStart w:id="1325" w:name="_Toc9265715"/>
      <w:r>
        <w:rPr>
          <w:rFonts w:ascii="黑体" w:eastAsia="黑体" w:hint="eastAsia"/>
          <w:sz w:val="30"/>
          <w:szCs w:val="30"/>
        </w:rPr>
        <w:t>4.</w:t>
      </w:r>
      <w:r w:rsidR="0005222A">
        <w:rPr>
          <w:rFonts w:ascii="黑体" w:eastAsia="黑体"/>
          <w:sz w:val="30"/>
          <w:szCs w:val="30"/>
        </w:rPr>
        <w:t>3</w:t>
      </w:r>
      <w:r w:rsidR="00D1718B">
        <w:rPr>
          <w:rFonts w:ascii="黑体" w:eastAsia="黑体" w:hint="eastAsia"/>
          <w:sz w:val="30"/>
          <w:szCs w:val="30"/>
        </w:rPr>
        <w:t>系</w:t>
      </w:r>
      <w:r>
        <w:rPr>
          <w:rFonts w:ascii="黑体" w:eastAsia="黑体" w:hint="eastAsia"/>
          <w:sz w:val="30"/>
          <w:szCs w:val="30"/>
        </w:rPr>
        <w:t>统功能结构图</w:t>
      </w:r>
      <w:bookmarkEnd w:id="1324"/>
      <w:bookmarkEnd w:id="1325"/>
    </w:p>
    <w:p w14:paraId="08998F01" w14:textId="2401474C" w:rsidR="00D1718B" w:rsidRDefault="00D1718B" w:rsidP="000A7FF6">
      <w:pPr>
        <w:ind w:firstLine="480"/>
      </w:pPr>
      <w:r>
        <w:rPr>
          <w:rFonts w:hint="eastAsia"/>
        </w:rPr>
        <w:t>如图4</w:t>
      </w:r>
      <w:r w:rsidR="00993F62">
        <w:rPr>
          <w:rFonts w:hint="eastAsia"/>
        </w:rPr>
        <w:t>-</w:t>
      </w:r>
      <w:r w:rsidR="00993F62">
        <w:t>7</w:t>
      </w:r>
      <w:r>
        <w:rPr>
          <w:rFonts w:hint="eastAsia"/>
        </w:rPr>
        <w:t>系统功能结构图</w:t>
      </w:r>
      <w:ins w:id="1326" w:author="科 雷" w:date="2019-05-20T17:18:00Z">
        <w:r w:rsidR="00D76443">
          <w:rPr>
            <w:rFonts w:hint="eastAsia"/>
          </w:rPr>
          <w:t>所示</w:t>
        </w:r>
      </w:ins>
      <w:r w:rsidR="00AF1303">
        <w:rPr>
          <w:rFonts w:hint="eastAsia"/>
        </w:rPr>
        <w:t>，系统主要分为六大模块：登录注册模块，数据查询模块，题目收藏模块，题目评论消息模块，练习模块，个人信息模块。</w:t>
      </w:r>
      <w:r w:rsidR="00605035">
        <w:rPr>
          <w:rFonts w:hint="eastAsia"/>
        </w:rPr>
        <w:t>登录注册模块主要提供用户</w:t>
      </w:r>
      <w:r w:rsidR="00FF11F3">
        <w:rPr>
          <w:rFonts w:hint="eastAsia"/>
        </w:rPr>
        <w:t>注册、</w:t>
      </w:r>
      <w:r w:rsidR="00605035">
        <w:rPr>
          <w:rFonts w:hint="eastAsia"/>
        </w:rPr>
        <w:t>登录的功能；数据查询模块，按照分类记录用户所有的做题统计信息的模块；题目收藏模块，展示用户收藏的模块信息；练习模块，提供用户进行专项练习，随机练习，顺序练习的模块，评论消息模块，用户的评论以及回复都会及时通知，并显示给用户。</w:t>
      </w:r>
    </w:p>
    <w:commentRangeStart w:id="1327"/>
    <w:p w14:paraId="6E52979C" w14:textId="717983A4" w:rsidR="003E6E32" w:rsidRDefault="00647966" w:rsidP="00336F27">
      <w:pPr>
        <w:ind w:firstLine="422"/>
      </w:pPr>
      <w:del w:id="1328" w:author="科 雷" w:date="2019-05-20T17:18:00Z">
        <w:r w:rsidRPr="00852950" w:rsidDel="00D04CB5">
          <w:rPr>
            <w:rStyle w:val="af"/>
          </w:rPr>
          <w:object w:dxaOrig="16051" w:dyaOrig="18031" w14:anchorId="295269CB">
            <v:shape id="_x0000_i1039" type="#_x0000_t75" style="width:453.6pt;height:525.6pt" o:ole="">
              <v:imagedata r:id="rId56" o:title=""/>
            </v:shape>
            <o:OLEObject Type="Embed" ProgID="Visio.Drawing.15" ShapeID="_x0000_i1039" DrawAspect="Content" ObjectID="_1619894579" r:id="rId57"/>
          </w:object>
        </w:r>
      </w:del>
      <w:commentRangeEnd w:id="1327"/>
      <w:r w:rsidR="00171C23">
        <w:rPr>
          <w:rStyle w:val="af1"/>
        </w:rPr>
        <w:commentReference w:id="1327"/>
      </w:r>
      <w:ins w:id="1329" w:author="科 雷" w:date="2019-05-20T17:18:00Z">
        <w:r w:rsidR="00D04CB5">
          <w:object w:dxaOrig="14640" w:dyaOrig="16561" w14:anchorId="74ED7F4A">
            <v:shape id="_x0000_i1041" type="#_x0000_t75" style="width:453pt;height:512.4pt" o:ole="">
              <v:imagedata r:id="rId58" o:title=""/>
            </v:shape>
            <o:OLEObject Type="Embed" ProgID="Visio.Drawing.15" ShapeID="_x0000_i1041" DrawAspect="Content" ObjectID="_1619894580" r:id="rId59"/>
          </w:object>
        </w:r>
      </w:ins>
    </w:p>
    <w:p w14:paraId="5B241856" w14:textId="29008A15" w:rsidR="006C70C0" w:rsidRPr="00EE32D2" w:rsidRDefault="006C70C0" w:rsidP="00EE32D2">
      <w:pPr>
        <w:ind w:firstLine="420"/>
        <w:jc w:val="center"/>
        <w:rPr>
          <w:sz w:val="21"/>
          <w:szCs w:val="21"/>
        </w:rPr>
      </w:pPr>
      <w:r w:rsidRPr="00EE32D2">
        <w:rPr>
          <w:rFonts w:hint="eastAsia"/>
          <w:sz w:val="21"/>
          <w:szCs w:val="21"/>
        </w:rPr>
        <w:t>图4-</w:t>
      </w:r>
      <w:r w:rsidR="00D158A0" w:rsidRPr="00EE32D2">
        <w:rPr>
          <w:sz w:val="21"/>
          <w:szCs w:val="21"/>
        </w:rPr>
        <w:t>7</w:t>
      </w:r>
      <w:r w:rsidRPr="00EE32D2">
        <w:rPr>
          <w:sz w:val="21"/>
          <w:szCs w:val="21"/>
        </w:rPr>
        <w:t xml:space="preserve"> </w:t>
      </w:r>
      <w:r w:rsidRPr="00EE32D2">
        <w:rPr>
          <w:rFonts w:hint="eastAsia"/>
          <w:sz w:val="21"/>
          <w:szCs w:val="21"/>
        </w:rPr>
        <w:t>系统功能结构图</w:t>
      </w:r>
    </w:p>
    <w:p w14:paraId="029D1DA3" w14:textId="5A0E9CAA" w:rsidR="0005222A" w:rsidRDefault="0005222A" w:rsidP="00490466">
      <w:pPr>
        <w:spacing w:beforeLines="50" w:before="163" w:afterLines="50" w:after="163" w:line="276" w:lineRule="auto"/>
        <w:ind w:firstLineChars="0" w:firstLine="0"/>
        <w:jc w:val="left"/>
        <w:outlineLvl w:val="1"/>
        <w:rPr>
          <w:rFonts w:ascii="黑体" w:eastAsia="黑体"/>
          <w:sz w:val="30"/>
          <w:szCs w:val="30"/>
        </w:rPr>
      </w:pPr>
      <w:bookmarkStart w:id="1330" w:name="_Toc9265716"/>
      <w:r>
        <w:rPr>
          <w:rFonts w:ascii="黑体" w:eastAsia="黑体"/>
          <w:sz w:val="30"/>
          <w:szCs w:val="30"/>
        </w:rPr>
        <w:t>4.4</w:t>
      </w:r>
      <w:r w:rsidRPr="00D36468">
        <w:rPr>
          <w:rFonts w:ascii="黑体" w:eastAsia="黑体" w:hint="eastAsia"/>
          <w:sz w:val="30"/>
          <w:szCs w:val="30"/>
        </w:rPr>
        <w:t>数据库</w:t>
      </w:r>
      <w:del w:id="1331" w:author="rjxy" w:date="2019-05-19T20:44:00Z">
        <w:r w:rsidDel="00171C23">
          <w:rPr>
            <w:rFonts w:ascii="黑体" w:eastAsia="黑体" w:hint="eastAsia"/>
            <w:sz w:val="30"/>
            <w:szCs w:val="30"/>
          </w:rPr>
          <w:delText>ER</w:delText>
        </w:r>
        <w:r w:rsidRPr="00D36468" w:rsidDel="00171C23">
          <w:rPr>
            <w:rFonts w:ascii="黑体" w:eastAsia="黑体" w:hint="eastAsia"/>
            <w:sz w:val="30"/>
            <w:szCs w:val="30"/>
          </w:rPr>
          <w:delText>图</w:delText>
        </w:r>
      </w:del>
      <w:ins w:id="1332" w:author="rjxy" w:date="2019-05-19T20:44:00Z">
        <w:r w:rsidR="00171C23">
          <w:rPr>
            <w:rFonts w:ascii="黑体" w:eastAsia="黑体" w:hint="eastAsia"/>
            <w:sz w:val="30"/>
            <w:szCs w:val="30"/>
          </w:rPr>
          <w:t>设计</w:t>
        </w:r>
      </w:ins>
      <w:bookmarkEnd w:id="1330"/>
    </w:p>
    <w:p w14:paraId="7D9D1818" w14:textId="6D2C6AFE" w:rsidR="00171C23" w:rsidRDefault="00171C23">
      <w:pPr>
        <w:spacing w:line="276" w:lineRule="auto"/>
        <w:ind w:firstLineChars="0" w:firstLine="0"/>
        <w:jc w:val="left"/>
        <w:outlineLvl w:val="2"/>
        <w:rPr>
          <w:ins w:id="1333" w:author="rjxy" w:date="2019-05-19T20:45:00Z"/>
        </w:rPr>
        <w:pPrChange w:id="1334" w:author="rjxy" w:date="2019-05-19T20:45:00Z">
          <w:pPr>
            <w:ind w:firstLine="480"/>
          </w:pPr>
        </w:pPrChange>
      </w:pPr>
      <w:ins w:id="1335" w:author="rjxy" w:date="2019-05-19T20:45:00Z">
        <w:r w:rsidRPr="0027542D">
          <w:rPr>
            <w:rFonts w:ascii="黑体" w:eastAsia="黑体"/>
            <w:bCs/>
          </w:rPr>
          <w:t>4.2.1</w:t>
        </w:r>
        <w:r w:rsidRPr="0027542D">
          <w:rPr>
            <w:rFonts w:ascii="黑体" w:eastAsia="黑体" w:hint="eastAsia"/>
            <w:bCs/>
          </w:rPr>
          <w:t xml:space="preserve"> </w:t>
        </w:r>
        <w:r>
          <w:rPr>
            <w:rFonts w:ascii="黑体" w:eastAsia="黑体" w:hint="eastAsia"/>
            <w:bCs/>
          </w:rPr>
          <w:t>ER图设计</w:t>
        </w:r>
      </w:ins>
    </w:p>
    <w:p w14:paraId="6086AC3D" w14:textId="409F6B2C" w:rsidR="0005222A" w:rsidRDefault="0005222A" w:rsidP="000A7FF6">
      <w:pPr>
        <w:ind w:firstLine="480"/>
      </w:pPr>
      <w:del w:id="1336" w:author="rjxy" w:date="2019-05-19T20:45:00Z">
        <w:r w:rsidDel="00171C23">
          <w:rPr>
            <w:rFonts w:hint="eastAsia"/>
          </w:rPr>
          <w:delText xml:space="preserve">如图 </w:delText>
        </w:r>
        <w:r w:rsidDel="00171C23">
          <w:delText>4</w:delText>
        </w:r>
        <w:r w:rsidDel="00171C23">
          <w:rPr>
            <w:rFonts w:hint="eastAsia"/>
          </w:rPr>
          <w:delText>-</w:delText>
        </w:r>
        <w:r w:rsidR="00993F62" w:rsidDel="00171C23">
          <w:delText>8</w:delText>
        </w:r>
        <w:r w:rsidDel="00171C23">
          <w:delText xml:space="preserve"> </w:delText>
        </w:r>
      </w:del>
      <w:r>
        <w:rPr>
          <w:rFonts w:hint="eastAsia"/>
        </w:rPr>
        <w:t>数据库ER图</w:t>
      </w:r>
      <w:ins w:id="1337" w:author="rjxy" w:date="2019-05-19T20:45:00Z">
        <w:r w:rsidR="00171C23">
          <w:rPr>
            <w:rFonts w:hint="eastAsia"/>
          </w:rPr>
          <w:t xml:space="preserve">如图 </w:t>
        </w:r>
        <w:r w:rsidR="00171C23">
          <w:t>4</w:t>
        </w:r>
        <w:r w:rsidR="00171C23">
          <w:rPr>
            <w:rFonts w:hint="eastAsia"/>
          </w:rPr>
          <w:t>-</w:t>
        </w:r>
        <w:r w:rsidR="00171C23">
          <w:t>8所示</w:t>
        </w:r>
      </w:ins>
      <w:r>
        <w:rPr>
          <w:rFonts w:hint="eastAsia"/>
        </w:rPr>
        <w:t>，根据</w:t>
      </w:r>
      <w:r w:rsidR="00814044">
        <w:rPr>
          <w:rFonts w:hint="eastAsia"/>
        </w:rPr>
        <w:t>第三章的需求分析而设计</w:t>
      </w:r>
      <w:r>
        <w:rPr>
          <w:rFonts w:hint="eastAsia"/>
        </w:rPr>
        <w:t>出来的数据库</w:t>
      </w:r>
      <w:r w:rsidR="00903983">
        <w:rPr>
          <w:rFonts w:hint="eastAsia"/>
        </w:rPr>
        <w:t>表</w:t>
      </w:r>
      <w:r>
        <w:rPr>
          <w:rFonts w:hint="eastAsia"/>
        </w:rPr>
        <w:t>，以用户表为主要的关联表，</w:t>
      </w:r>
      <w:r w:rsidR="00A50614">
        <w:rPr>
          <w:rFonts w:hint="eastAsia"/>
        </w:rPr>
        <w:t>也体现了系统的侧重部分，以用户为</w:t>
      </w:r>
      <w:r w:rsidR="00E93C3F">
        <w:rPr>
          <w:rFonts w:hint="eastAsia"/>
        </w:rPr>
        <w:t>中心</w:t>
      </w:r>
      <w:ins w:id="1338" w:author="科 雷" w:date="2019-05-20T10:05:00Z">
        <w:r w:rsidR="002C277B">
          <w:rPr>
            <w:rFonts w:hint="eastAsia"/>
          </w:rPr>
          <w:t>，</w:t>
        </w:r>
      </w:ins>
      <w:del w:id="1339" w:author="科 雷" w:date="2019-05-20T10:05:00Z">
        <w:r w:rsidR="003A1B8E" w:rsidDel="002C277B">
          <w:rPr>
            <w:rFonts w:hint="eastAsia"/>
          </w:rPr>
          <w:delText>。</w:delText>
        </w:r>
      </w:del>
      <w:ins w:id="1340" w:author="科 雷" w:date="2019-05-20T10:05:00Z">
        <w:r w:rsidR="00F038E1">
          <w:rPr>
            <w:rFonts w:hint="eastAsia"/>
          </w:rPr>
          <w:t>以</w:t>
        </w:r>
      </w:ins>
      <w:r w:rsidR="00724C08">
        <w:rPr>
          <w:rFonts w:hint="eastAsia"/>
        </w:rPr>
        <w:t>用户表</w:t>
      </w:r>
      <w:r>
        <w:rPr>
          <w:rFonts w:hint="eastAsia"/>
        </w:rPr>
        <w:t>关联了做题表记录做过哪些题目；关联评论表，记录发表过的评论；关联回复表，记录发表过的回复信息以及接受的回复，同时回复表自我关联，能够将回复一直关联下去；关联了收藏表，记录用户收藏的题目；题目表关联分类表，记录题目所属的分类，同时</w:t>
      </w:r>
      <w:r>
        <w:rPr>
          <w:rFonts w:hint="eastAsia"/>
        </w:rPr>
        <w:lastRenderedPageBreak/>
        <w:t>关联选项表，记录题目的选项信息。</w:t>
      </w:r>
    </w:p>
    <w:p w14:paraId="6A363152" w14:textId="77777777" w:rsidR="008E4E24" w:rsidRDefault="008E4E24" w:rsidP="0005222A">
      <w:pPr>
        <w:ind w:firstLine="440"/>
        <w:rPr>
          <w:ins w:id="1341" w:author="科 雷" w:date="2019-05-20T09:41:00Z"/>
          <w:rFonts w:ascii="Calibri" w:hAnsi="Calibri" w:cs="Calibri"/>
          <w:noProof/>
          <w:sz w:val="22"/>
          <w:szCs w:val="22"/>
        </w:rPr>
      </w:pPr>
    </w:p>
    <w:p w14:paraId="298A7894" w14:textId="5E01DEBC" w:rsidR="0005222A" w:rsidRDefault="0005222A" w:rsidP="0005222A">
      <w:pPr>
        <w:ind w:firstLine="440"/>
        <w:rPr>
          <w:ins w:id="1342" w:author="科 雷" w:date="2019-05-20T09:53:00Z"/>
        </w:rPr>
      </w:pPr>
      <w:commentRangeStart w:id="1343"/>
      <w:del w:id="1344" w:author="科 雷" w:date="2019-05-20T09:39:00Z">
        <w:r w:rsidDel="00A10888">
          <w:rPr>
            <w:rFonts w:ascii="Calibri" w:hAnsi="Calibri" w:cs="Calibri"/>
            <w:noProof/>
            <w:sz w:val="22"/>
            <w:szCs w:val="22"/>
          </w:rPr>
          <w:drawing>
            <wp:inline distT="0" distB="0" distL="0" distR="0" wp14:anchorId="0C03EBAF" wp14:editId="642CA15D">
              <wp:extent cx="6495240" cy="4627245"/>
              <wp:effectExtent l="0" t="0" r="1270" b="1905"/>
              <wp:docPr id="10" name="图片 10"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tbcomment&#10;cc•mmentld&#10;3℃03012&#10;「eateOate&#10;c肱032》&#10;tb_city&#10;、℃「《50&#10;tb_reply&#10;3℃03012&#10;「epO'C「eateOate&#10;「epO'Fath•e「黾&#10;3「《30&#10;C「《32》&#10;tb&#10;didtopic&#10;tbuser&#10;d巧TO卩℃&#10;c「《32》&#10;SS0&#10;C「《32》&#10;3「《30&#10;e「「。「Op卜'Id&#10;3011》&#10;3℃03012&#10;3℃03「崆到&#10;tbcollection&#10;3「《30&#10;deleteFlag&#10;tb_province&#10;“℃「《50&#10;option&#10;0000nd&#10;“℃「《50&#10;tbtopic&#10;to卩℃&#10;“℃「《50&#10;、℃「《50&#10;tb_classiW&#10;0“引f&#10;03if'/N艹"/>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09865" cy="4637664"/>
                      </a:xfrm>
                      <a:prstGeom prst="rect">
                        <a:avLst/>
                      </a:prstGeom>
                      <a:noFill/>
                      <a:ln>
                        <a:noFill/>
                      </a:ln>
                    </pic:spPr>
                  </pic:pic>
                </a:graphicData>
              </a:graphic>
            </wp:inline>
          </w:drawing>
        </w:r>
      </w:del>
      <w:commentRangeEnd w:id="1343"/>
      <w:r w:rsidR="00171C23">
        <w:rPr>
          <w:rStyle w:val="af1"/>
        </w:rPr>
        <w:commentReference w:id="1343"/>
      </w:r>
    </w:p>
    <w:p w14:paraId="08CAACF7" w14:textId="2DE8C8E6" w:rsidR="00EA49C7" w:rsidRDefault="00EA49C7" w:rsidP="0005222A">
      <w:pPr>
        <w:ind w:firstLine="480"/>
        <w:rPr>
          <w:ins w:id="1345" w:author="科 雷" w:date="2019-05-20T10:03:00Z"/>
        </w:rPr>
      </w:pPr>
    </w:p>
    <w:p w14:paraId="721493BA" w14:textId="7F560AD1" w:rsidR="004A3DD2" w:rsidRDefault="004A3DD2" w:rsidP="0005222A">
      <w:pPr>
        <w:ind w:firstLine="480"/>
      </w:pPr>
      <w:ins w:id="1346" w:author="科 雷" w:date="2019-05-20T10:03:00Z">
        <w:r>
          <w:rPr>
            <w:noProof/>
          </w:rPr>
          <w:lastRenderedPageBreak/>
          <w:drawing>
            <wp:inline distT="0" distB="0" distL="0" distR="0" wp14:anchorId="22E9E718" wp14:editId="0B68419C">
              <wp:extent cx="5890260" cy="46479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1742" cy="4649084"/>
                      </a:xfrm>
                      <a:prstGeom prst="rect">
                        <a:avLst/>
                      </a:prstGeom>
                    </pic:spPr>
                  </pic:pic>
                </a:graphicData>
              </a:graphic>
            </wp:inline>
          </w:drawing>
        </w:r>
      </w:ins>
    </w:p>
    <w:p w14:paraId="40409D22" w14:textId="5C5912CD" w:rsidR="0005222A" w:rsidRPr="00EE32D2" w:rsidRDefault="0005222A" w:rsidP="00EE32D2">
      <w:pPr>
        <w:ind w:firstLine="420"/>
        <w:jc w:val="center"/>
        <w:rPr>
          <w:sz w:val="21"/>
          <w:szCs w:val="21"/>
        </w:rPr>
      </w:pPr>
      <w:r w:rsidRPr="00EE32D2">
        <w:rPr>
          <w:rFonts w:hint="eastAsia"/>
          <w:sz w:val="21"/>
          <w:szCs w:val="21"/>
        </w:rPr>
        <w:t>图</w:t>
      </w:r>
      <w:r w:rsidRPr="00EE32D2">
        <w:rPr>
          <w:sz w:val="21"/>
          <w:szCs w:val="21"/>
        </w:rPr>
        <w:t xml:space="preserve"> 4</w:t>
      </w:r>
      <w:r w:rsidRPr="00EE32D2">
        <w:rPr>
          <w:rFonts w:hint="eastAsia"/>
          <w:sz w:val="21"/>
          <w:szCs w:val="21"/>
        </w:rPr>
        <w:t>-</w:t>
      </w:r>
      <w:r w:rsidR="00D158A0" w:rsidRPr="00EE32D2">
        <w:rPr>
          <w:sz w:val="21"/>
          <w:szCs w:val="21"/>
        </w:rPr>
        <w:t>8</w:t>
      </w:r>
      <w:r w:rsidRPr="00EE32D2">
        <w:rPr>
          <w:sz w:val="21"/>
          <w:szCs w:val="21"/>
        </w:rPr>
        <w:t xml:space="preserve"> </w:t>
      </w:r>
      <w:r w:rsidRPr="00EE32D2">
        <w:rPr>
          <w:rFonts w:hint="eastAsia"/>
          <w:sz w:val="21"/>
          <w:szCs w:val="21"/>
        </w:rPr>
        <w:t>数据库中ER图</w:t>
      </w:r>
    </w:p>
    <w:p w14:paraId="72CE775D" w14:textId="5F7D9FCE" w:rsidR="001744E1" w:rsidRPr="0027542D" w:rsidRDefault="0005222A" w:rsidP="00490466">
      <w:pPr>
        <w:spacing w:line="276" w:lineRule="auto"/>
        <w:ind w:firstLineChars="0" w:firstLine="0"/>
        <w:jc w:val="left"/>
        <w:outlineLvl w:val="2"/>
        <w:rPr>
          <w:rFonts w:ascii="黑体" w:eastAsia="黑体"/>
          <w:bCs/>
        </w:rPr>
      </w:pPr>
      <w:r w:rsidRPr="0027542D">
        <w:rPr>
          <w:rFonts w:ascii="黑体" w:eastAsia="黑体"/>
          <w:bCs/>
        </w:rPr>
        <w:t>4.2.1</w:t>
      </w:r>
      <w:r w:rsidRPr="0027542D">
        <w:rPr>
          <w:rFonts w:ascii="黑体" w:eastAsia="黑体" w:hint="eastAsia"/>
          <w:bCs/>
        </w:rPr>
        <w:t xml:space="preserve"> 数据表结构</w:t>
      </w:r>
    </w:p>
    <w:p w14:paraId="62F8A62E" w14:textId="0235C8A6" w:rsidR="0005222A" w:rsidRPr="00EE32D2" w:rsidRDefault="00F9667F" w:rsidP="00EE32D2">
      <w:pPr>
        <w:ind w:firstLine="420"/>
        <w:jc w:val="center"/>
        <w:rPr>
          <w:sz w:val="21"/>
          <w:szCs w:val="21"/>
        </w:rPr>
      </w:pPr>
      <w:r w:rsidRPr="00EE32D2">
        <w:rPr>
          <w:rFonts w:hint="eastAsia"/>
          <w:sz w:val="21"/>
          <w:szCs w:val="21"/>
        </w:rPr>
        <w:t>表4-</w:t>
      </w:r>
      <w:r w:rsidR="00D42E3A" w:rsidRPr="00EE32D2">
        <w:rPr>
          <w:sz w:val="21"/>
          <w:szCs w:val="21"/>
        </w:rPr>
        <w:t>9</w:t>
      </w:r>
      <w:r w:rsidRPr="00EE32D2">
        <w:rPr>
          <w:sz w:val="21"/>
          <w:szCs w:val="21"/>
        </w:rPr>
        <w:t xml:space="preserve"> </w:t>
      </w:r>
      <w:proofErr w:type="spellStart"/>
      <w:r w:rsidR="0005222A" w:rsidRPr="00EE32D2">
        <w:rPr>
          <w:sz w:val="21"/>
          <w:szCs w:val="21"/>
        </w:rPr>
        <w:t>tb_city</w:t>
      </w:r>
      <w:proofErr w:type="spellEnd"/>
      <w:r w:rsidR="0005222A" w:rsidRPr="00EE32D2">
        <w:rPr>
          <w:rFonts w:hint="eastAsia"/>
          <w:sz w:val="21"/>
          <w:szCs w:val="21"/>
        </w:rPr>
        <w:t>城市表</w:t>
      </w:r>
    </w:p>
    <w:tbl>
      <w:tblPr>
        <w:tblW w:w="5000"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8"/>
        <w:gridCol w:w="1140"/>
        <w:gridCol w:w="854"/>
        <w:gridCol w:w="855"/>
        <w:gridCol w:w="1140"/>
        <w:gridCol w:w="1852"/>
        <w:gridCol w:w="2411"/>
      </w:tblGrid>
      <w:tr w:rsidR="0005222A" w:rsidRPr="0022106A" w14:paraId="22DAEF07" w14:textId="77777777" w:rsidTr="001744E1">
        <w:trPr>
          <w:tblCellSpacing w:w="0" w:type="dxa"/>
        </w:trPr>
        <w:tc>
          <w:tcPr>
            <w:tcW w:w="843" w:type="dxa"/>
            <w:shd w:val="clear" w:color="auto" w:fill="FFFFFF"/>
            <w:hideMark/>
          </w:tcPr>
          <w:p w14:paraId="780C1AEF" w14:textId="0E730AA3" w:rsidR="0005222A" w:rsidRPr="0022106A" w:rsidRDefault="00D82316" w:rsidP="00D82316">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Field</w:t>
            </w:r>
          </w:p>
        </w:tc>
        <w:tc>
          <w:tcPr>
            <w:tcW w:w="1134" w:type="dxa"/>
            <w:shd w:val="clear" w:color="auto" w:fill="FFFFFF"/>
            <w:hideMark/>
          </w:tcPr>
          <w:p w14:paraId="03723611"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Type</w:t>
            </w:r>
          </w:p>
        </w:tc>
        <w:tc>
          <w:tcPr>
            <w:tcW w:w="850" w:type="dxa"/>
            <w:shd w:val="clear" w:color="auto" w:fill="FFFFFF"/>
            <w:hideMark/>
          </w:tcPr>
          <w:p w14:paraId="4F90EBBD"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Null</w:t>
            </w:r>
          </w:p>
        </w:tc>
        <w:tc>
          <w:tcPr>
            <w:tcW w:w="851" w:type="dxa"/>
            <w:shd w:val="clear" w:color="auto" w:fill="FFFFFF"/>
            <w:hideMark/>
          </w:tcPr>
          <w:p w14:paraId="05B08908"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Key</w:t>
            </w:r>
          </w:p>
        </w:tc>
        <w:tc>
          <w:tcPr>
            <w:tcW w:w="1134" w:type="dxa"/>
            <w:shd w:val="clear" w:color="auto" w:fill="FFFFFF"/>
            <w:hideMark/>
          </w:tcPr>
          <w:p w14:paraId="6085A370"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Default</w:t>
            </w:r>
          </w:p>
        </w:tc>
        <w:tc>
          <w:tcPr>
            <w:tcW w:w="1843" w:type="dxa"/>
            <w:shd w:val="clear" w:color="auto" w:fill="FFFFFF"/>
            <w:hideMark/>
          </w:tcPr>
          <w:p w14:paraId="01DBEDFC"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Extra</w:t>
            </w:r>
          </w:p>
        </w:tc>
        <w:tc>
          <w:tcPr>
            <w:tcW w:w="2399" w:type="dxa"/>
            <w:shd w:val="clear" w:color="auto" w:fill="FFFFFF"/>
            <w:hideMark/>
          </w:tcPr>
          <w:p w14:paraId="6D459E68" w14:textId="77777777" w:rsidR="0005222A" w:rsidRPr="0022106A" w:rsidRDefault="0005222A" w:rsidP="00D82316">
            <w:pPr>
              <w:ind w:firstLine="300"/>
              <w:jc w:val="center"/>
              <w:rPr>
                <w:rFonts w:ascii="Verdana" w:eastAsia="微软雅黑" w:hAnsi="Verdana" w:cs="宋体"/>
                <w:b/>
                <w:bCs/>
                <w:color w:val="000000"/>
                <w:kern w:val="0"/>
                <w:sz w:val="15"/>
                <w:szCs w:val="15"/>
              </w:rPr>
            </w:pPr>
            <w:r w:rsidRPr="0022106A">
              <w:rPr>
                <w:rFonts w:ascii="Verdana" w:eastAsia="微软雅黑" w:hAnsi="Verdana" w:cs="宋体"/>
                <w:b/>
                <w:bCs/>
                <w:color w:val="000000"/>
                <w:kern w:val="0"/>
                <w:sz w:val="15"/>
                <w:szCs w:val="15"/>
              </w:rPr>
              <w:t>Comment</w:t>
            </w:r>
          </w:p>
        </w:tc>
      </w:tr>
      <w:tr w:rsidR="0005222A" w:rsidRPr="0022106A" w14:paraId="15109F34" w14:textId="77777777" w:rsidTr="001744E1">
        <w:trPr>
          <w:tblCellSpacing w:w="0" w:type="dxa"/>
        </w:trPr>
        <w:tc>
          <w:tcPr>
            <w:tcW w:w="843" w:type="dxa"/>
            <w:tcBorders>
              <w:top w:val="single" w:sz="4" w:space="0" w:color="auto"/>
            </w:tcBorders>
            <w:shd w:val="clear" w:color="auto" w:fill="FFFFFF"/>
            <w:hideMark/>
          </w:tcPr>
          <w:p w14:paraId="441091AC" w14:textId="68BB5445" w:rsidR="0005222A" w:rsidRPr="0022106A" w:rsidRDefault="00306957" w:rsidP="00D82316">
            <w:pPr>
              <w:ind w:firstLine="340"/>
              <w:jc w:val="center"/>
              <w:rPr>
                <w:rFonts w:ascii="Verdana" w:eastAsia="微软雅黑" w:hAnsi="Verdana" w:cs="宋体"/>
                <w:color w:val="000000"/>
                <w:kern w:val="0"/>
                <w:sz w:val="17"/>
                <w:szCs w:val="17"/>
              </w:rPr>
            </w:pPr>
            <w:proofErr w:type="spellStart"/>
            <w:r>
              <w:rPr>
                <w:rFonts w:ascii="Verdana" w:eastAsia="微软雅黑" w:hAnsi="Verdana" w:cs="宋体"/>
                <w:color w:val="000000"/>
                <w:kern w:val="0"/>
                <w:sz w:val="17"/>
                <w:szCs w:val="17"/>
              </w:rPr>
              <w:t>city_</w:t>
            </w:r>
            <w:r w:rsidR="0005222A" w:rsidRPr="0022106A">
              <w:rPr>
                <w:rFonts w:ascii="Verdana" w:eastAsia="微软雅黑" w:hAnsi="Verdana" w:cs="宋体"/>
                <w:color w:val="000000"/>
                <w:kern w:val="0"/>
                <w:sz w:val="17"/>
                <w:szCs w:val="17"/>
              </w:rPr>
              <w:t>id</w:t>
            </w:r>
            <w:proofErr w:type="spellEnd"/>
          </w:p>
        </w:tc>
        <w:tc>
          <w:tcPr>
            <w:tcW w:w="1134" w:type="dxa"/>
            <w:tcBorders>
              <w:top w:val="single" w:sz="4" w:space="0" w:color="auto"/>
            </w:tcBorders>
            <w:shd w:val="clear" w:color="auto" w:fill="FFFFFF"/>
            <w:hideMark/>
          </w:tcPr>
          <w:p w14:paraId="4AB13AD1"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int(11)</w:t>
            </w:r>
          </w:p>
        </w:tc>
        <w:tc>
          <w:tcPr>
            <w:tcW w:w="850" w:type="dxa"/>
            <w:tcBorders>
              <w:top w:val="single" w:sz="4" w:space="0" w:color="auto"/>
            </w:tcBorders>
            <w:shd w:val="clear" w:color="auto" w:fill="FFFFFF"/>
            <w:hideMark/>
          </w:tcPr>
          <w:p w14:paraId="0C2A3AC5"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NO</w:t>
            </w:r>
          </w:p>
        </w:tc>
        <w:tc>
          <w:tcPr>
            <w:tcW w:w="851" w:type="dxa"/>
            <w:tcBorders>
              <w:top w:val="single" w:sz="4" w:space="0" w:color="auto"/>
            </w:tcBorders>
            <w:shd w:val="clear" w:color="auto" w:fill="FFFFFF"/>
            <w:hideMark/>
          </w:tcPr>
          <w:p w14:paraId="4B1D5F0C"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40D43423"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tcBorders>
              <w:top w:val="single" w:sz="4" w:space="0" w:color="auto"/>
            </w:tcBorders>
            <w:shd w:val="clear" w:color="auto" w:fill="FFFFFF"/>
            <w:hideMark/>
          </w:tcPr>
          <w:p w14:paraId="27E10852" w14:textId="77777777" w:rsidR="0005222A" w:rsidRPr="0022106A" w:rsidRDefault="0005222A" w:rsidP="00D82316">
            <w:pPr>
              <w:ind w:firstLine="340"/>
              <w:jc w:val="cente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auto_increment</w:t>
            </w:r>
            <w:proofErr w:type="spellEnd"/>
          </w:p>
        </w:tc>
        <w:tc>
          <w:tcPr>
            <w:tcW w:w="2399" w:type="dxa"/>
            <w:tcBorders>
              <w:top w:val="single" w:sz="4" w:space="0" w:color="auto"/>
            </w:tcBorders>
            <w:shd w:val="clear" w:color="auto" w:fill="FFFFFF"/>
            <w:hideMark/>
          </w:tcPr>
          <w:p w14:paraId="7F08F0F3" w14:textId="376359E4" w:rsidR="0005222A" w:rsidRPr="0022106A" w:rsidRDefault="0005222A" w:rsidP="00D82316">
            <w:pPr>
              <w:ind w:firstLine="340"/>
              <w:jc w:val="cente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城市</w:t>
            </w:r>
            <w:r>
              <w:rPr>
                <w:rFonts w:ascii="Verdana" w:eastAsia="微软雅黑" w:hAnsi="Verdana" w:cs="宋体" w:hint="eastAsia"/>
                <w:color w:val="000000"/>
                <w:kern w:val="0"/>
                <w:sz w:val="17"/>
                <w:szCs w:val="17"/>
              </w:rPr>
              <w:t>id</w:t>
            </w:r>
          </w:p>
        </w:tc>
      </w:tr>
      <w:tr w:rsidR="0005222A" w:rsidRPr="0022106A" w14:paraId="687FC275" w14:textId="77777777" w:rsidTr="001744E1">
        <w:trPr>
          <w:trHeight w:val="44"/>
          <w:tblCellSpacing w:w="0" w:type="dxa"/>
        </w:trPr>
        <w:tc>
          <w:tcPr>
            <w:tcW w:w="843" w:type="dxa"/>
            <w:shd w:val="clear" w:color="auto" w:fill="FFFFFF"/>
            <w:hideMark/>
          </w:tcPr>
          <w:p w14:paraId="39B84A5C"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name</w:t>
            </w:r>
          </w:p>
        </w:tc>
        <w:tc>
          <w:tcPr>
            <w:tcW w:w="1134" w:type="dxa"/>
            <w:shd w:val="clear" w:color="auto" w:fill="FFFFFF"/>
            <w:hideMark/>
          </w:tcPr>
          <w:p w14:paraId="6E09754C"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varchar(50)</w:t>
            </w:r>
          </w:p>
        </w:tc>
        <w:tc>
          <w:tcPr>
            <w:tcW w:w="850" w:type="dxa"/>
            <w:shd w:val="clear" w:color="auto" w:fill="FFFFFF"/>
            <w:hideMark/>
          </w:tcPr>
          <w:p w14:paraId="7BE5E88E"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shd w:val="clear" w:color="auto" w:fill="FFFFFF"/>
            <w:hideMark/>
          </w:tcPr>
          <w:p w14:paraId="3E178AD8" w14:textId="797C3FD0" w:rsidR="0005222A" w:rsidRPr="0022106A" w:rsidRDefault="0005222A" w:rsidP="00D82316">
            <w:pPr>
              <w:ind w:firstLine="340"/>
              <w:jc w:val="center"/>
              <w:rPr>
                <w:rFonts w:ascii="Verdana" w:eastAsia="微软雅黑" w:hAnsi="Verdana" w:cs="宋体"/>
                <w:color w:val="000000"/>
                <w:kern w:val="0"/>
                <w:sz w:val="17"/>
                <w:szCs w:val="17"/>
              </w:rPr>
            </w:pPr>
          </w:p>
        </w:tc>
        <w:tc>
          <w:tcPr>
            <w:tcW w:w="1134" w:type="dxa"/>
            <w:shd w:val="clear" w:color="auto" w:fill="FFFFFF"/>
            <w:hideMark/>
          </w:tcPr>
          <w:p w14:paraId="283652AB"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shd w:val="clear" w:color="auto" w:fill="FFFFFF"/>
            <w:hideMark/>
          </w:tcPr>
          <w:p w14:paraId="470E2790" w14:textId="2EA91369" w:rsidR="0005222A" w:rsidRPr="0022106A" w:rsidRDefault="0005222A" w:rsidP="00D82316">
            <w:pPr>
              <w:ind w:firstLine="340"/>
              <w:jc w:val="center"/>
              <w:rPr>
                <w:rFonts w:ascii="Verdana" w:eastAsia="微软雅黑" w:hAnsi="Verdana" w:cs="宋体"/>
                <w:color w:val="000000"/>
                <w:kern w:val="0"/>
                <w:sz w:val="17"/>
                <w:szCs w:val="17"/>
              </w:rPr>
            </w:pPr>
          </w:p>
        </w:tc>
        <w:tc>
          <w:tcPr>
            <w:tcW w:w="2399" w:type="dxa"/>
            <w:shd w:val="clear" w:color="auto" w:fill="FFFFFF"/>
            <w:hideMark/>
          </w:tcPr>
          <w:p w14:paraId="0510970F" w14:textId="77777777" w:rsidR="0005222A" w:rsidRPr="0022106A" w:rsidRDefault="0005222A" w:rsidP="00D82316">
            <w:pPr>
              <w:ind w:firstLine="340"/>
              <w:jc w:val="cente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城市名称</w:t>
            </w:r>
          </w:p>
        </w:tc>
      </w:tr>
      <w:tr w:rsidR="0005222A" w:rsidRPr="0022106A" w14:paraId="370AE769" w14:textId="77777777" w:rsidTr="001744E1">
        <w:trPr>
          <w:tblCellSpacing w:w="0" w:type="dxa"/>
        </w:trPr>
        <w:tc>
          <w:tcPr>
            <w:tcW w:w="843" w:type="dxa"/>
            <w:shd w:val="clear" w:color="auto" w:fill="FFFFFF"/>
            <w:hideMark/>
          </w:tcPr>
          <w:p w14:paraId="0854028F" w14:textId="77777777" w:rsidR="0005222A" w:rsidRPr="0022106A" w:rsidRDefault="0005222A" w:rsidP="00D82316">
            <w:pPr>
              <w:ind w:firstLine="340"/>
              <w:jc w:val="center"/>
              <w:rPr>
                <w:rFonts w:ascii="Verdana" w:eastAsia="微软雅黑" w:hAnsi="Verdana" w:cs="宋体"/>
                <w:color w:val="000000"/>
                <w:kern w:val="0"/>
                <w:sz w:val="17"/>
                <w:szCs w:val="17"/>
              </w:rPr>
            </w:pPr>
            <w:proofErr w:type="spellStart"/>
            <w:r w:rsidRPr="0022106A">
              <w:rPr>
                <w:rFonts w:ascii="Verdana" w:eastAsia="微软雅黑" w:hAnsi="Verdana" w:cs="宋体"/>
                <w:color w:val="000000"/>
                <w:kern w:val="0"/>
                <w:sz w:val="17"/>
                <w:szCs w:val="17"/>
              </w:rPr>
              <w:t>pid</w:t>
            </w:r>
            <w:proofErr w:type="spellEnd"/>
          </w:p>
        </w:tc>
        <w:tc>
          <w:tcPr>
            <w:tcW w:w="1134" w:type="dxa"/>
            <w:shd w:val="clear" w:color="auto" w:fill="FFFFFF"/>
            <w:hideMark/>
          </w:tcPr>
          <w:p w14:paraId="19F2EBB0"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int(11)</w:t>
            </w:r>
          </w:p>
        </w:tc>
        <w:tc>
          <w:tcPr>
            <w:tcW w:w="850" w:type="dxa"/>
            <w:shd w:val="clear" w:color="auto" w:fill="FFFFFF"/>
            <w:hideMark/>
          </w:tcPr>
          <w:p w14:paraId="17487A35"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YES</w:t>
            </w:r>
          </w:p>
        </w:tc>
        <w:tc>
          <w:tcPr>
            <w:tcW w:w="851" w:type="dxa"/>
            <w:shd w:val="clear" w:color="auto" w:fill="FFFFFF"/>
            <w:hideMark/>
          </w:tcPr>
          <w:p w14:paraId="528510BB"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MUL</w:t>
            </w:r>
          </w:p>
        </w:tc>
        <w:tc>
          <w:tcPr>
            <w:tcW w:w="1134" w:type="dxa"/>
            <w:shd w:val="clear" w:color="auto" w:fill="FFFFFF"/>
            <w:hideMark/>
          </w:tcPr>
          <w:p w14:paraId="55DFA8BA" w14:textId="77777777" w:rsidR="0005222A" w:rsidRPr="0022106A" w:rsidRDefault="0005222A" w:rsidP="00D82316">
            <w:pPr>
              <w:ind w:firstLine="340"/>
              <w:jc w:val="center"/>
              <w:rPr>
                <w:rFonts w:ascii="Verdana" w:eastAsia="微软雅黑" w:hAnsi="Verdana" w:cs="宋体"/>
                <w:color w:val="000000"/>
                <w:kern w:val="0"/>
                <w:sz w:val="17"/>
                <w:szCs w:val="17"/>
              </w:rPr>
            </w:pPr>
            <w:r w:rsidRPr="0022106A">
              <w:rPr>
                <w:rFonts w:ascii="Verdana" w:eastAsia="微软雅黑" w:hAnsi="Verdana" w:cs="宋体"/>
                <w:color w:val="000000"/>
                <w:kern w:val="0"/>
                <w:sz w:val="17"/>
                <w:szCs w:val="17"/>
              </w:rPr>
              <w:t>(NULL)</w:t>
            </w:r>
          </w:p>
        </w:tc>
        <w:tc>
          <w:tcPr>
            <w:tcW w:w="1843" w:type="dxa"/>
            <w:shd w:val="clear" w:color="auto" w:fill="FFFFFF"/>
            <w:hideMark/>
          </w:tcPr>
          <w:p w14:paraId="0058DCC3" w14:textId="275A7EEF" w:rsidR="0005222A" w:rsidRPr="0022106A" w:rsidRDefault="0005222A" w:rsidP="00D82316">
            <w:pPr>
              <w:ind w:firstLine="340"/>
              <w:jc w:val="center"/>
              <w:rPr>
                <w:rFonts w:ascii="Verdana" w:eastAsia="微软雅黑" w:hAnsi="Verdana" w:cs="宋体"/>
                <w:color w:val="000000"/>
                <w:kern w:val="0"/>
                <w:sz w:val="17"/>
                <w:szCs w:val="17"/>
              </w:rPr>
            </w:pPr>
          </w:p>
        </w:tc>
        <w:tc>
          <w:tcPr>
            <w:tcW w:w="2399" w:type="dxa"/>
            <w:shd w:val="clear" w:color="auto" w:fill="FFFFFF"/>
            <w:hideMark/>
          </w:tcPr>
          <w:p w14:paraId="6C19DB9C" w14:textId="55C45DDB" w:rsidR="0005222A" w:rsidRPr="0022106A" w:rsidRDefault="0005222A" w:rsidP="00D82316">
            <w:pPr>
              <w:ind w:firstLine="340"/>
              <w:jc w:val="center"/>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省份</w:t>
            </w:r>
            <w:r>
              <w:rPr>
                <w:rFonts w:ascii="Verdana" w:eastAsia="微软雅黑" w:hAnsi="Verdana" w:cs="宋体" w:hint="eastAsia"/>
                <w:color w:val="000000"/>
                <w:kern w:val="0"/>
                <w:sz w:val="17"/>
                <w:szCs w:val="17"/>
              </w:rPr>
              <w:t>id</w:t>
            </w:r>
          </w:p>
        </w:tc>
      </w:tr>
    </w:tbl>
    <w:p w14:paraId="385C730C" w14:textId="1077FC27"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10</w:t>
      </w:r>
      <w:r w:rsidRPr="00EE32D2">
        <w:rPr>
          <w:sz w:val="21"/>
          <w:szCs w:val="21"/>
        </w:rPr>
        <w:t xml:space="preserve"> </w:t>
      </w:r>
      <w:proofErr w:type="spellStart"/>
      <w:r w:rsidR="00CC792D">
        <w:rPr>
          <w:sz w:val="21"/>
          <w:szCs w:val="21"/>
        </w:rPr>
        <w:t>t</w:t>
      </w:r>
      <w:r w:rsidR="0005222A" w:rsidRPr="00EE32D2">
        <w:rPr>
          <w:rFonts w:hint="eastAsia"/>
          <w:sz w:val="21"/>
          <w:szCs w:val="21"/>
        </w:rPr>
        <w:t>b_</w:t>
      </w:r>
      <w:r w:rsidR="0005222A" w:rsidRPr="00EE32D2">
        <w:rPr>
          <w:sz w:val="21"/>
          <w:szCs w:val="21"/>
        </w:rPr>
        <w:t>classify</w:t>
      </w:r>
      <w:proofErr w:type="spellEnd"/>
      <w:r w:rsidR="0005222A" w:rsidRPr="00EE32D2">
        <w:rPr>
          <w:rFonts w:hint="eastAsia"/>
          <w:sz w:val="21"/>
          <w:szCs w:val="21"/>
        </w:rPr>
        <w:t>题目分类表</w:t>
      </w:r>
    </w:p>
    <w:tbl>
      <w:tblPr>
        <w:tblW w:w="5000"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06"/>
        <w:gridCol w:w="1193"/>
        <w:gridCol w:w="570"/>
        <w:gridCol w:w="712"/>
        <w:gridCol w:w="1568"/>
        <w:gridCol w:w="1994"/>
        <w:gridCol w:w="1557"/>
      </w:tblGrid>
      <w:tr w:rsidR="0005222A" w:rsidRPr="00A01972" w14:paraId="1875DCB8" w14:textId="77777777" w:rsidTr="009C23DD">
        <w:trPr>
          <w:tblCellSpacing w:w="0" w:type="dxa"/>
        </w:trPr>
        <w:tc>
          <w:tcPr>
            <w:tcW w:w="1499" w:type="dxa"/>
            <w:tcBorders>
              <w:bottom w:val="single" w:sz="4" w:space="0" w:color="auto"/>
            </w:tcBorders>
            <w:shd w:val="clear" w:color="auto" w:fill="FFFFFF"/>
            <w:hideMark/>
          </w:tcPr>
          <w:p w14:paraId="4DB66D46"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Field</w:t>
            </w:r>
          </w:p>
        </w:tc>
        <w:tc>
          <w:tcPr>
            <w:tcW w:w="1187" w:type="dxa"/>
            <w:tcBorders>
              <w:bottom w:val="single" w:sz="4" w:space="0" w:color="auto"/>
            </w:tcBorders>
            <w:shd w:val="clear" w:color="auto" w:fill="FFFFFF"/>
            <w:hideMark/>
          </w:tcPr>
          <w:p w14:paraId="6A8AEF11"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Type</w:t>
            </w:r>
          </w:p>
        </w:tc>
        <w:tc>
          <w:tcPr>
            <w:tcW w:w="567" w:type="dxa"/>
            <w:tcBorders>
              <w:bottom w:val="single" w:sz="4" w:space="0" w:color="auto"/>
            </w:tcBorders>
            <w:shd w:val="clear" w:color="auto" w:fill="FFFFFF"/>
            <w:hideMark/>
          </w:tcPr>
          <w:p w14:paraId="6F025ACE"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Null</w:t>
            </w:r>
          </w:p>
        </w:tc>
        <w:tc>
          <w:tcPr>
            <w:tcW w:w="708" w:type="dxa"/>
            <w:tcBorders>
              <w:bottom w:val="single" w:sz="4" w:space="0" w:color="auto"/>
            </w:tcBorders>
            <w:shd w:val="clear" w:color="auto" w:fill="FFFFFF"/>
            <w:hideMark/>
          </w:tcPr>
          <w:p w14:paraId="486285CC"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Key</w:t>
            </w:r>
          </w:p>
        </w:tc>
        <w:tc>
          <w:tcPr>
            <w:tcW w:w="1560" w:type="dxa"/>
            <w:tcBorders>
              <w:bottom w:val="single" w:sz="4" w:space="0" w:color="auto"/>
            </w:tcBorders>
            <w:shd w:val="clear" w:color="auto" w:fill="FFFFFF"/>
            <w:hideMark/>
          </w:tcPr>
          <w:p w14:paraId="06B3D1C8"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Default</w:t>
            </w:r>
          </w:p>
        </w:tc>
        <w:tc>
          <w:tcPr>
            <w:tcW w:w="1984" w:type="dxa"/>
            <w:tcBorders>
              <w:bottom w:val="single" w:sz="4" w:space="0" w:color="auto"/>
            </w:tcBorders>
            <w:shd w:val="clear" w:color="auto" w:fill="FFFFFF"/>
            <w:hideMark/>
          </w:tcPr>
          <w:p w14:paraId="3B83A3FF"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Extra</w:t>
            </w:r>
          </w:p>
        </w:tc>
        <w:tc>
          <w:tcPr>
            <w:tcW w:w="1549" w:type="dxa"/>
            <w:tcBorders>
              <w:bottom w:val="single" w:sz="4" w:space="0" w:color="auto"/>
            </w:tcBorders>
            <w:shd w:val="clear" w:color="auto" w:fill="FFFFFF"/>
            <w:hideMark/>
          </w:tcPr>
          <w:p w14:paraId="44374C45" w14:textId="77777777" w:rsidR="0005222A" w:rsidRPr="00BF59D4" w:rsidRDefault="0005222A" w:rsidP="00A72668">
            <w:pPr>
              <w:ind w:firstLine="300"/>
              <w:jc w:val="center"/>
              <w:rPr>
                <w:rFonts w:ascii="Verdana" w:eastAsia="微软雅黑" w:hAnsi="Verdana" w:cs="宋体"/>
                <w:b/>
                <w:bCs/>
                <w:color w:val="000000"/>
                <w:kern w:val="0"/>
                <w:sz w:val="15"/>
                <w:szCs w:val="15"/>
              </w:rPr>
            </w:pPr>
            <w:r w:rsidRPr="00BF59D4">
              <w:rPr>
                <w:rFonts w:ascii="Verdana" w:eastAsia="微软雅黑" w:hAnsi="Verdana" w:cs="宋体"/>
                <w:b/>
                <w:bCs/>
                <w:color w:val="000000"/>
                <w:kern w:val="0"/>
                <w:sz w:val="15"/>
                <w:szCs w:val="15"/>
              </w:rPr>
              <w:t>Comment</w:t>
            </w:r>
          </w:p>
        </w:tc>
      </w:tr>
      <w:tr w:rsidR="0005222A" w:rsidRPr="00A01972" w14:paraId="1E3DC9AD" w14:textId="77777777" w:rsidTr="009C23DD">
        <w:trPr>
          <w:tblCellSpacing w:w="0" w:type="dxa"/>
        </w:trPr>
        <w:tc>
          <w:tcPr>
            <w:tcW w:w="1499" w:type="dxa"/>
            <w:shd w:val="clear" w:color="auto" w:fill="FFFFFF"/>
            <w:hideMark/>
          </w:tcPr>
          <w:p w14:paraId="7CA136A9" w14:textId="77777777" w:rsidR="0005222A" w:rsidRPr="00BF59D4" w:rsidRDefault="0005222A" w:rsidP="00093145">
            <w:pPr>
              <w:ind w:firstLine="340"/>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classifyId</w:t>
            </w:r>
            <w:proofErr w:type="spellEnd"/>
          </w:p>
        </w:tc>
        <w:tc>
          <w:tcPr>
            <w:tcW w:w="1187" w:type="dxa"/>
            <w:shd w:val="clear" w:color="auto" w:fill="FFFFFF"/>
            <w:hideMark/>
          </w:tcPr>
          <w:p w14:paraId="4FBAFDF6"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int(4)</w:t>
            </w:r>
          </w:p>
        </w:tc>
        <w:tc>
          <w:tcPr>
            <w:tcW w:w="567" w:type="dxa"/>
            <w:shd w:val="clear" w:color="auto" w:fill="FFFFFF"/>
            <w:hideMark/>
          </w:tcPr>
          <w:p w14:paraId="53AD96EA"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shd w:val="clear" w:color="auto" w:fill="FFFFFF"/>
            <w:hideMark/>
          </w:tcPr>
          <w:p w14:paraId="458372F6"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PRI</w:t>
            </w:r>
          </w:p>
        </w:tc>
        <w:tc>
          <w:tcPr>
            <w:tcW w:w="1560" w:type="dxa"/>
            <w:shd w:val="clear" w:color="auto" w:fill="FFFFFF"/>
            <w:hideMark/>
          </w:tcPr>
          <w:p w14:paraId="5EDE2D0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shd w:val="clear" w:color="auto" w:fill="FFFFFF"/>
            <w:hideMark/>
          </w:tcPr>
          <w:p w14:paraId="0C72EB7F" w14:textId="77777777" w:rsidR="0005222A" w:rsidRPr="00BF59D4" w:rsidRDefault="0005222A" w:rsidP="00093145">
            <w:pPr>
              <w:ind w:firstLine="340"/>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auto_increment</w:t>
            </w:r>
            <w:proofErr w:type="spellEnd"/>
          </w:p>
        </w:tc>
        <w:tc>
          <w:tcPr>
            <w:tcW w:w="1549" w:type="dxa"/>
            <w:shd w:val="clear" w:color="auto" w:fill="FFFFFF"/>
            <w:hideMark/>
          </w:tcPr>
          <w:p w14:paraId="2FC11B37"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分类</w:t>
            </w:r>
            <w:r w:rsidRPr="00BF59D4">
              <w:rPr>
                <w:rFonts w:ascii="Verdana" w:eastAsia="微软雅黑" w:hAnsi="Verdana" w:cs="宋体"/>
                <w:color w:val="000000"/>
                <w:kern w:val="0"/>
                <w:sz w:val="17"/>
                <w:szCs w:val="17"/>
              </w:rPr>
              <w:t>id</w:t>
            </w:r>
          </w:p>
        </w:tc>
      </w:tr>
      <w:tr w:rsidR="0005222A" w:rsidRPr="00A01972" w14:paraId="5592EF23" w14:textId="77777777" w:rsidTr="009C23DD">
        <w:trPr>
          <w:tblCellSpacing w:w="0" w:type="dxa"/>
        </w:trPr>
        <w:tc>
          <w:tcPr>
            <w:tcW w:w="1499" w:type="dxa"/>
            <w:shd w:val="clear" w:color="auto" w:fill="FFFFFF"/>
            <w:hideMark/>
          </w:tcPr>
          <w:p w14:paraId="436EAA45" w14:textId="39F0453D" w:rsidR="0005222A" w:rsidRPr="00BF59D4" w:rsidRDefault="0005222A" w:rsidP="00093145">
            <w:pPr>
              <w:ind w:firstLine="340"/>
              <w:rPr>
                <w:rFonts w:ascii="Verdana" w:eastAsia="微软雅黑" w:hAnsi="Verdana" w:cs="宋体"/>
                <w:color w:val="000000"/>
                <w:kern w:val="0"/>
                <w:sz w:val="17"/>
                <w:szCs w:val="17"/>
              </w:rPr>
            </w:pPr>
            <w:proofErr w:type="spellStart"/>
            <w:r w:rsidRPr="00BF59D4">
              <w:rPr>
                <w:rFonts w:ascii="Verdana" w:eastAsia="微软雅黑" w:hAnsi="Verdana" w:cs="宋体"/>
                <w:color w:val="000000"/>
                <w:kern w:val="0"/>
                <w:sz w:val="17"/>
                <w:szCs w:val="17"/>
              </w:rPr>
              <w:t>classify</w:t>
            </w:r>
            <w:r w:rsidR="00306957">
              <w:rPr>
                <w:rFonts w:ascii="Verdana" w:eastAsia="微软雅黑" w:hAnsi="Verdana" w:cs="宋体"/>
                <w:color w:val="000000"/>
                <w:kern w:val="0"/>
                <w:sz w:val="17"/>
                <w:szCs w:val="17"/>
              </w:rPr>
              <w:t>_n</w:t>
            </w:r>
            <w:r w:rsidRPr="00BF59D4">
              <w:rPr>
                <w:rFonts w:ascii="Verdana" w:eastAsia="微软雅黑" w:hAnsi="Verdana" w:cs="宋体"/>
                <w:color w:val="000000"/>
                <w:kern w:val="0"/>
                <w:sz w:val="17"/>
                <w:szCs w:val="17"/>
              </w:rPr>
              <w:t>ame</w:t>
            </w:r>
            <w:proofErr w:type="spellEnd"/>
          </w:p>
        </w:tc>
        <w:tc>
          <w:tcPr>
            <w:tcW w:w="1187" w:type="dxa"/>
            <w:shd w:val="clear" w:color="auto" w:fill="FFFFFF"/>
            <w:hideMark/>
          </w:tcPr>
          <w:p w14:paraId="0786EA4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varchar(20)</w:t>
            </w:r>
          </w:p>
        </w:tc>
        <w:tc>
          <w:tcPr>
            <w:tcW w:w="567" w:type="dxa"/>
            <w:shd w:val="clear" w:color="auto" w:fill="FFFFFF"/>
            <w:hideMark/>
          </w:tcPr>
          <w:p w14:paraId="5DD6EED3"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NO</w:t>
            </w:r>
          </w:p>
        </w:tc>
        <w:tc>
          <w:tcPr>
            <w:tcW w:w="708" w:type="dxa"/>
            <w:shd w:val="clear" w:color="auto" w:fill="FFFFFF"/>
            <w:hideMark/>
          </w:tcPr>
          <w:p w14:paraId="1994FB9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60" w:type="dxa"/>
            <w:shd w:val="clear" w:color="auto" w:fill="FFFFFF"/>
            <w:hideMark/>
          </w:tcPr>
          <w:p w14:paraId="038532D1"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(NULL)</w:t>
            </w:r>
          </w:p>
        </w:tc>
        <w:tc>
          <w:tcPr>
            <w:tcW w:w="1984" w:type="dxa"/>
            <w:shd w:val="clear" w:color="auto" w:fill="FFFFFF"/>
            <w:hideMark/>
          </w:tcPr>
          <w:p w14:paraId="27FB36AC"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color w:val="000000"/>
                <w:kern w:val="0"/>
                <w:sz w:val="17"/>
                <w:szCs w:val="17"/>
              </w:rPr>
              <w:t> </w:t>
            </w:r>
          </w:p>
        </w:tc>
        <w:tc>
          <w:tcPr>
            <w:tcW w:w="1549" w:type="dxa"/>
            <w:shd w:val="clear" w:color="auto" w:fill="FFFFFF"/>
            <w:hideMark/>
          </w:tcPr>
          <w:p w14:paraId="6B6D278B" w14:textId="77777777" w:rsidR="0005222A" w:rsidRPr="00BF59D4" w:rsidRDefault="0005222A" w:rsidP="00093145">
            <w:pPr>
              <w:ind w:firstLine="340"/>
              <w:rPr>
                <w:rFonts w:ascii="Verdana" w:eastAsia="微软雅黑" w:hAnsi="Verdana" w:cs="宋体"/>
                <w:color w:val="000000"/>
                <w:kern w:val="0"/>
                <w:sz w:val="17"/>
                <w:szCs w:val="17"/>
              </w:rPr>
            </w:pPr>
            <w:r w:rsidRPr="00BF59D4">
              <w:rPr>
                <w:rFonts w:ascii="Verdana" w:eastAsia="微软雅黑" w:hAnsi="Verdana" w:cs="宋体" w:hint="eastAsia"/>
                <w:color w:val="000000"/>
                <w:kern w:val="0"/>
                <w:sz w:val="17"/>
                <w:szCs w:val="17"/>
              </w:rPr>
              <w:t>分类名称</w:t>
            </w:r>
          </w:p>
        </w:tc>
      </w:tr>
    </w:tbl>
    <w:p w14:paraId="00ED046F" w14:textId="0F1D2737"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11</w:t>
      </w:r>
      <w:r w:rsidRPr="00EE32D2">
        <w:rPr>
          <w:sz w:val="21"/>
          <w:szCs w:val="21"/>
        </w:rPr>
        <w:t xml:space="preserve"> </w:t>
      </w:r>
      <w:proofErr w:type="spellStart"/>
      <w:r w:rsidR="0005222A" w:rsidRPr="00EE32D2">
        <w:rPr>
          <w:sz w:val="21"/>
          <w:szCs w:val="21"/>
        </w:rPr>
        <w:t>tb_collection</w:t>
      </w:r>
      <w:proofErr w:type="spellEnd"/>
      <w:r w:rsidR="0005222A" w:rsidRPr="00EE32D2">
        <w:rPr>
          <w:sz w:val="21"/>
          <w:szCs w:val="21"/>
        </w:rPr>
        <w:t xml:space="preserve"> </w:t>
      </w:r>
      <w:r w:rsidR="0005222A" w:rsidRPr="00EE32D2">
        <w:rPr>
          <w:rFonts w:hint="eastAsia"/>
          <w:sz w:val="21"/>
          <w:szCs w:val="21"/>
        </w:rPr>
        <w:t>题目收藏表</w:t>
      </w:r>
    </w:p>
    <w:tbl>
      <w:tblPr>
        <w:tblW w:w="4692"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30"/>
        <w:gridCol w:w="1140"/>
        <w:gridCol w:w="856"/>
        <w:gridCol w:w="997"/>
        <w:gridCol w:w="1140"/>
        <w:gridCol w:w="1710"/>
        <w:gridCol w:w="1566"/>
      </w:tblGrid>
      <w:tr w:rsidR="0005222A" w:rsidRPr="00421243" w14:paraId="33D74D35" w14:textId="77777777" w:rsidTr="00887AB3">
        <w:trPr>
          <w:tblCellSpacing w:w="0" w:type="dxa"/>
        </w:trPr>
        <w:tc>
          <w:tcPr>
            <w:tcW w:w="1127" w:type="dxa"/>
            <w:tcBorders>
              <w:bottom w:val="single" w:sz="4" w:space="0" w:color="auto"/>
            </w:tcBorders>
            <w:shd w:val="clear" w:color="auto" w:fill="FFFFFF"/>
            <w:hideMark/>
          </w:tcPr>
          <w:p w14:paraId="1FCFCD53"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lastRenderedPageBreak/>
              <w:t>Field</w:t>
            </w:r>
          </w:p>
        </w:tc>
        <w:tc>
          <w:tcPr>
            <w:tcW w:w="1136" w:type="dxa"/>
            <w:tcBorders>
              <w:bottom w:val="single" w:sz="4" w:space="0" w:color="auto"/>
            </w:tcBorders>
            <w:shd w:val="clear" w:color="auto" w:fill="FFFFFF"/>
            <w:hideMark/>
          </w:tcPr>
          <w:p w14:paraId="0204A912"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Type</w:t>
            </w:r>
          </w:p>
        </w:tc>
        <w:tc>
          <w:tcPr>
            <w:tcW w:w="853" w:type="dxa"/>
            <w:tcBorders>
              <w:bottom w:val="single" w:sz="4" w:space="0" w:color="auto"/>
            </w:tcBorders>
            <w:shd w:val="clear" w:color="auto" w:fill="FFFFFF"/>
            <w:hideMark/>
          </w:tcPr>
          <w:p w14:paraId="07D6D433"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Null</w:t>
            </w:r>
          </w:p>
        </w:tc>
        <w:tc>
          <w:tcPr>
            <w:tcW w:w="994" w:type="dxa"/>
            <w:tcBorders>
              <w:bottom w:val="single" w:sz="4" w:space="0" w:color="auto"/>
            </w:tcBorders>
            <w:shd w:val="clear" w:color="auto" w:fill="FFFFFF"/>
            <w:hideMark/>
          </w:tcPr>
          <w:p w14:paraId="57974A49"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Key</w:t>
            </w:r>
          </w:p>
        </w:tc>
        <w:tc>
          <w:tcPr>
            <w:tcW w:w="1136" w:type="dxa"/>
            <w:tcBorders>
              <w:bottom w:val="single" w:sz="4" w:space="0" w:color="auto"/>
            </w:tcBorders>
            <w:shd w:val="clear" w:color="auto" w:fill="FFFFFF"/>
            <w:hideMark/>
          </w:tcPr>
          <w:p w14:paraId="6209A99D"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Default</w:t>
            </w:r>
          </w:p>
        </w:tc>
        <w:tc>
          <w:tcPr>
            <w:tcW w:w="1704" w:type="dxa"/>
            <w:tcBorders>
              <w:bottom w:val="single" w:sz="4" w:space="0" w:color="auto"/>
            </w:tcBorders>
            <w:shd w:val="clear" w:color="auto" w:fill="FFFFFF"/>
            <w:hideMark/>
          </w:tcPr>
          <w:p w14:paraId="27BCCFD7"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Extra</w:t>
            </w:r>
          </w:p>
        </w:tc>
        <w:tc>
          <w:tcPr>
            <w:tcW w:w="1561" w:type="dxa"/>
            <w:tcBorders>
              <w:bottom w:val="single" w:sz="4" w:space="0" w:color="auto"/>
            </w:tcBorders>
            <w:shd w:val="clear" w:color="auto" w:fill="FFFFFF"/>
            <w:hideMark/>
          </w:tcPr>
          <w:p w14:paraId="117E42DA" w14:textId="77777777" w:rsidR="0005222A" w:rsidRPr="00421243"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421243">
              <w:rPr>
                <w:rFonts w:ascii="Verdana" w:eastAsia="微软雅黑" w:hAnsi="Verdana" w:cs="宋体"/>
                <w:b/>
                <w:bCs/>
                <w:color w:val="000000"/>
                <w:kern w:val="0"/>
                <w:sz w:val="15"/>
                <w:szCs w:val="15"/>
              </w:rPr>
              <w:t>Comment</w:t>
            </w:r>
          </w:p>
        </w:tc>
      </w:tr>
      <w:tr w:rsidR="0005222A" w:rsidRPr="00421243" w14:paraId="53915187" w14:textId="77777777" w:rsidTr="00887AB3">
        <w:trPr>
          <w:tblCellSpacing w:w="0" w:type="dxa"/>
        </w:trPr>
        <w:tc>
          <w:tcPr>
            <w:tcW w:w="1127" w:type="dxa"/>
            <w:shd w:val="clear" w:color="auto" w:fill="FFFFFF"/>
            <w:hideMark/>
          </w:tcPr>
          <w:p w14:paraId="65B9C3F1"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collectionId</w:t>
            </w:r>
            <w:proofErr w:type="spellEnd"/>
          </w:p>
        </w:tc>
        <w:tc>
          <w:tcPr>
            <w:tcW w:w="1136" w:type="dxa"/>
            <w:shd w:val="clear" w:color="auto" w:fill="FFFFFF"/>
            <w:hideMark/>
          </w:tcPr>
          <w:p w14:paraId="229EDEA7"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int(4)</w:t>
            </w:r>
          </w:p>
        </w:tc>
        <w:tc>
          <w:tcPr>
            <w:tcW w:w="853" w:type="dxa"/>
            <w:tcBorders>
              <w:bottom w:val="nil"/>
            </w:tcBorders>
            <w:shd w:val="clear" w:color="auto" w:fill="FFFFFF"/>
            <w:hideMark/>
          </w:tcPr>
          <w:p w14:paraId="43D067F0"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shd w:val="clear" w:color="auto" w:fill="FFFFFF"/>
            <w:hideMark/>
          </w:tcPr>
          <w:p w14:paraId="2D302FAA"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PRI</w:t>
            </w:r>
          </w:p>
        </w:tc>
        <w:tc>
          <w:tcPr>
            <w:tcW w:w="1136" w:type="dxa"/>
            <w:shd w:val="clear" w:color="auto" w:fill="FFFFFF"/>
            <w:hideMark/>
          </w:tcPr>
          <w:p w14:paraId="2CA15F8E"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4" w:type="dxa"/>
            <w:shd w:val="clear" w:color="auto" w:fill="FFFFFF"/>
            <w:hideMark/>
          </w:tcPr>
          <w:p w14:paraId="45DB9969"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auto_increment</w:t>
            </w:r>
            <w:proofErr w:type="spellEnd"/>
          </w:p>
        </w:tc>
        <w:tc>
          <w:tcPr>
            <w:tcW w:w="1561" w:type="dxa"/>
            <w:shd w:val="clear" w:color="auto" w:fill="FFFFFF"/>
            <w:hideMark/>
          </w:tcPr>
          <w:p w14:paraId="14992E49" w14:textId="52F7B1FD"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收藏</w:t>
            </w:r>
            <w:r>
              <w:rPr>
                <w:rFonts w:ascii="Verdana" w:eastAsia="微软雅黑" w:hAnsi="Verdana" w:cs="宋体" w:hint="eastAsia"/>
                <w:color w:val="000000"/>
                <w:kern w:val="0"/>
                <w:sz w:val="17"/>
                <w:szCs w:val="17"/>
              </w:rPr>
              <w:t>id</w:t>
            </w:r>
          </w:p>
        </w:tc>
      </w:tr>
      <w:tr w:rsidR="0005222A" w:rsidRPr="00421243" w14:paraId="0A0916A5" w14:textId="77777777" w:rsidTr="00887AB3">
        <w:trPr>
          <w:tblCellSpacing w:w="0" w:type="dxa"/>
        </w:trPr>
        <w:tc>
          <w:tcPr>
            <w:tcW w:w="1127" w:type="dxa"/>
            <w:shd w:val="clear" w:color="auto" w:fill="FFFFFF"/>
            <w:hideMark/>
          </w:tcPr>
          <w:p w14:paraId="08F18BED"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topicId</w:t>
            </w:r>
            <w:proofErr w:type="spellEnd"/>
          </w:p>
        </w:tc>
        <w:tc>
          <w:tcPr>
            <w:tcW w:w="1136" w:type="dxa"/>
            <w:shd w:val="clear" w:color="auto" w:fill="FFFFFF"/>
            <w:hideMark/>
          </w:tcPr>
          <w:p w14:paraId="3591BB72"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int(4)</w:t>
            </w:r>
          </w:p>
        </w:tc>
        <w:tc>
          <w:tcPr>
            <w:tcW w:w="853" w:type="dxa"/>
            <w:shd w:val="clear" w:color="auto" w:fill="FFFFFF"/>
            <w:hideMark/>
          </w:tcPr>
          <w:p w14:paraId="32D0CEAB"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tcBorders>
              <w:top w:val="nil"/>
            </w:tcBorders>
            <w:shd w:val="clear" w:color="auto" w:fill="FFFFFF"/>
            <w:hideMark/>
          </w:tcPr>
          <w:p w14:paraId="0F955030"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6" w:type="dxa"/>
            <w:shd w:val="clear" w:color="auto" w:fill="FFFFFF"/>
            <w:hideMark/>
          </w:tcPr>
          <w:p w14:paraId="6E3201A6"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4" w:type="dxa"/>
            <w:shd w:val="clear" w:color="auto" w:fill="FFFFFF"/>
            <w:hideMark/>
          </w:tcPr>
          <w:p w14:paraId="0F7630B3" w14:textId="037429EE"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561" w:type="dxa"/>
            <w:shd w:val="clear" w:color="auto" w:fill="FFFFFF"/>
            <w:hideMark/>
          </w:tcPr>
          <w:p w14:paraId="4436EC03"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421243" w14:paraId="3B011783" w14:textId="77777777" w:rsidTr="00887AB3">
        <w:trPr>
          <w:tblCellSpacing w:w="0" w:type="dxa"/>
        </w:trPr>
        <w:tc>
          <w:tcPr>
            <w:tcW w:w="1127" w:type="dxa"/>
            <w:shd w:val="clear" w:color="auto" w:fill="FFFFFF"/>
            <w:hideMark/>
          </w:tcPr>
          <w:p w14:paraId="19B66C78"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userId</w:t>
            </w:r>
            <w:proofErr w:type="spellEnd"/>
          </w:p>
        </w:tc>
        <w:tc>
          <w:tcPr>
            <w:tcW w:w="1136" w:type="dxa"/>
            <w:shd w:val="clear" w:color="auto" w:fill="FFFFFF"/>
            <w:hideMark/>
          </w:tcPr>
          <w:p w14:paraId="066BF7BC"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char(32)</w:t>
            </w:r>
          </w:p>
        </w:tc>
        <w:tc>
          <w:tcPr>
            <w:tcW w:w="853" w:type="dxa"/>
            <w:shd w:val="clear" w:color="auto" w:fill="FFFFFF"/>
            <w:hideMark/>
          </w:tcPr>
          <w:p w14:paraId="770BAD5A"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shd w:val="clear" w:color="auto" w:fill="FFFFFF"/>
            <w:hideMark/>
          </w:tcPr>
          <w:p w14:paraId="16064F88"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MUL</w:t>
            </w:r>
          </w:p>
        </w:tc>
        <w:tc>
          <w:tcPr>
            <w:tcW w:w="1136" w:type="dxa"/>
            <w:shd w:val="clear" w:color="auto" w:fill="FFFFFF"/>
            <w:hideMark/>
          </w:tcPr>
          <w:p w14:paraId="0B25D55F"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(NULL)</w:t>
            </w:r>
          </w:p>
        </w:tc>
        <w:tc>
          <w:tcPr>
            <w:tcW w:w="1704" w:type="dxa"/>
            <w:shd w:val="clear" w:color="auto" w:fill="FFFFFF"/>
            <w:hideMark/>
          </w:tcPr>
          <w:p w14:paraId="4577637F" w14:textId="1A793BF9"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561" w:type="dxa"/>
            <w:shd w:val="clear" w:color="auto" w:fill="FFFFFF"/>
            <w:hideMark/>
          </w:tcPr>
          <w:p w14:paraId="1030CBA4"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421243" w14:paraId="60368A1F" w14:textId="77777777" w:rsidTr="00887AB3">
        <w:trPr>
          <w:tblCellSpacing w:w="0" w:type="dxa"/>
        </w:trPr>
        <w:tc>
          <w:tcPr>
            <w:tcW w:w="1127" w:type="dxa"/>
            <w:shd w:val="clear" w:color="auto" w:fill="FFFFFF"/>
            <w:hideMark/>
          </w:tcPr>
          <w:p w14:paraId="33EFDAA0"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deleteFlag</w:t>
            </w:r>
            <w:proofErr w:type="spellEnd"/>
          </w:p>
        </w:tc>
        <w:tc>
          <w:tcPr>
            <w:tcW w:w="1136" w:type="dxa"/>
            <w:shd w:val="clear" w:color="auto" w:fill="FFFFFF"/>
            <w:hideMark/>
          </w:tcPr>
          <w:p w14:paraId="13A30465"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421243">
              <w:rPr>
                <w:rFonts w:ascii="Verdana" w:eastAsia="微软雅黑" w:hAnsi="Verdana" w:cs="宋体"/>
                <w:color w:val="000000"/>
                <w:kern w:val="0"/>
                <w:sz w:val="17"/>
                <w:szCs w:val="17"/>
              </w:rPr>
              <w:t>tinyint</w:t>
            </w:r>
            <w:proofErr w:type="spellEnd"/>
            <w:r w:rsidRPr="00421243">
              <w:rPr>
                <w:rFonts w:ascii="Verdana" w:eastAsia="微软雅黑" w:hAnsi="Verdana" w:cs="宋体"/>
                <w:color w:val="000000"/>
                <w:kern w:val="0"/>
                <w:sz w:val="17"/>
                <w:szCs w:val="17"/>
              </w:rPr>
              <w:t>(1)</w:t>
            </w:r>
          </w:p>
        </w:tc>
        <w:tc>
          <w:tcPr>
            <w:tcW w:w="853" w:type="dxa"/>
            <w:shd w:val="clear" w:color="auto" w:fill="FFFFFF"/>
            <w:hideMark/>
          </w:tcPr>
          <w:p w14:paraId="6FEC491E"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NO</w:t>
            </w:r>
          </w:p>
        </w:tc>
        <w:tc>
          <w:tcPr>
            <w:tcW w:w="994" w:type="dxa"/>
            <w:shd w:val="clear" w:color="auto" w:fill="FFFFFF"/>
            <w:hideMark/>
          </w:tcPr>
          <w:p w14:paraId="56BDE71A" w14:textId="37FE6EE3"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6" w:type="dxa"/>
            <w:shd w:val="clear" w:color="auto" w:fill="FFFFFF"/>
            <w:hideMark/>
          </w:tcPr>
          <w:p w14:paraId="4E57BD2A"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421243">
              <w:rPr>
                <w:rFonts w:ascii="Verdana" w:eastAsia="微软雅黑" w:hAnsi="Verdana" w:cs="宋体"/>
                <w:color w:val="000000"/>
                <w:kern w:val="0"/>
                <w:sz w:val="17"/>
                <w:szCs w:val="17"/>
              </w:rPr>
              <w:t>0</w:t>
            </w:r>
          </w:p>
        </w:tc>
        <w:tc>
          <w:tcPr>
            <w:tcW w:w="1704" w:type="dxa"/>
            <w:shd w:val="clear" w:color="auto" w:fill="FFFFFF"/>
            <w:hideMark/>
          </w:tcPr>
          <w:p w14:paraId="1700E39B" w14:textId="36F0D37B"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561" w:type="dxa"/>
            <w:shd w:val="clear" w:color="auto" w:fill="FFFFFF"/>
            <w:hideMark/>
          </w:tcPr>
          <w:p w14:paraId="182861A4" w14:textId="77777777" w:rsidR="0005222A" w:rsidRPr="00421243" w:rsidRDefault="0005222A" w:rsidP="00B52BA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逻辑删除</w:t>
            </w:r>
          </w:p>
        </w:tc>
      </w:tr>
    </w:tbl>
    <w:p w14:paraId="275DB449" w14:textId="1C4AE53C" w:rsidR="0005222A" w:rsidRPr="00EE32D2" w:rsidRDefault="00E41426" w:rsidP="00EE32D2">
      <w:pPr>
        <w:ind w:firstLine="420"/>
        <w:jc w:val="center"/>
        <w:rPr>
          <w:sz w:val="21"/>
          <w:szCs w:val="21"/>
        </w:rPr>
      </w:pPr>
      <w:r w:rsidRPr="00EE32D2">
        <w:rPr>
          <w:rFonts w:hint="eastAsia"/>
          <w:sz w:val="21"/>
          <w:szCs w:val="21"/>
        </w:rPr>
        <w:t>表4</w:t>
      </w:r>
      <w:r w:rsidRPr="00EE32D2">
        <w:rPr>
          <w:sz w:val="21"/>
          <w:szCs w:val="21"/>
        </w:rPr>
        <w:t>-</w:t>
      </w:r>
      <w:r w:rsidR="00D42E3A" w:rsidRPr="00EE32D2">
        <w:rPr>
          <w:sz w:val="21"/>
          <w:szCs w:val="21"/>
        </w:rPr>
        <w:t>12</w:t>
      </w:r>
      <w:r w:rsidRPr="00EE32D2">
        <w:rPr>
          <w:sz w:val="21"/>
          <w:szCs w:val="21"/>
        </w:rPr>
        <w:t xml:space="preserve"> </w:t>
      </w:r>
      <w:proofErr w:type="spellStart"/>
      <w:r w:rsidR="0005222A" w:rsidRPr="00EE32D2">
        <w:rPr>
          <w:rFonts w:hint="eastAsia"/>
          <w:sz w:val="21"/>
          <w:szCs w:val="21"/>
        </w:rPr>
        <w:t>tb_comment</w:t>
      </w:r>
      <w:proofErr w:type="spellEnd"/>
      <w:r w:rsidR="0005222A" w:rsidRPr="00EE32D2">
        <w:rPr>
          <w:rFonts w:hint="eastAsia"/>
          <w:sz w:val="21"/>
          <w:szCs w:val="21"/>
        </w:rPr>
        <w:t>题目评论表</w:t>
      </w:r>
    </w:p>
    <w:tbl>
      <w:tblPr>
        <w:tblW w:w="4798"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Change w:id="1347" w:author="科 雷" w:date="2019-05-19T22:39:00Z">
          <w:tblPr>
            <w:tblW w:w="4798"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PrChange>
      </w:tblPr>
      <w:tblGrid>
        <w:gridCol w:w="1560"/>
        <w:gridCol w:w="1290"/>
        <w:gridCol w:w="704"/>
        <w:gridCol w:w="997"/>
        <w:gridCol w:w="1305"/>
        <w:gridCol w:w="1830"/>
        <w:gridCol w:w="1046"/>
        <w:tblGridChange w:id="1348">
          <w:tblGrid>
            <w:gridCol w:w="1560"/>
            <w:gridCol w:w="1463"/>
            <w:gridCol w:w="531"/>
            <w:gridCol w:w="570"/>
            <w:gridCol w:w="1732"/>
            <w:gridCol w:w="1830"/>
            <w:gridCol w:w="1046"/>
          </w:tblGrid>
        </w:tblGridChange>
      </w:tblGrid>
      <w:tr w:rsidR="0005222A" w:rsidRPr="00C43C31" w14:paraId="34CAD205" w14:textId="77777777" w:rsidTr="00E833C3">
        <w:trPr>
          <w:tblCellSpacing w:w="0" w:type="dxa"/>
          <w:trPrChange w:id="1349" w:author="科 雷" w:date="2019-05-19T22:39:00Z">
            <w:trPr>
              <w:tblCellSpacing w:w="0" w:type="dxa"/>
            </w:trPr>
          </w:trPrChange>
        </w:trPr>
        <w:tc>
          <w:tcPr>
            <w:tcW w:w="1560" w:type="dxa"/>
            <w:tcBorders>
              <w:bottom w:val="single" w:sz="4" w:space="0" w:color="auto"/>
            </w:tcBorders>
            <w:shd w:val="clear" w:color="auto" w:fill="FFFFFF"/>
            <w:hideMark/>
            <w:tcPrChange w:id="1350" w:author="科 雷" w:date="2019-05-19T22:39:00Z">
              <w:tcPr>
                <w:tcW w:w="1552" w:type="dxa"/>
                <w:tcBorders>
                  <w:bottom w:val="single" w:sz="4" w:space="0" w:color="auto"/>
                </w:tcBorders>
                <w:shd w:val="clear" w:color="auto" w:fill="FFFFFF"/>
                <w:hideMark/>
              </w:tcPr>
            </w:tcPrChange>
          </w:tcPr>
          <w:p w14:paraId="50DA1302"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Field</w:t>
            </w:r>
          </w:p>
        </w:tc>
        <w:tc>
          <w:tcPr>
            <w:tcW w:w="1290" w:type="dxa"/>
            <w:tcBorders>
              <w:bottom w:val="single" w:sz="4" w:space="0" w:color="auto"/>
            </w:tcBorders>
            <w:shd w:val="clear" w:color="auto" w:fill="FFFFFF"/>
            <w:hideMark/>
            <w:tcPrChange w:id="1351" w:author="科 雷" w:date="2019-05-19T22:39:00Z">
              <w:tcPr>
                <w:tcW w:w="1456" w:type="dxa"/>
                <w:tcBorders>
                  <w:bottom w:val="single" w:sz="4" w:space="0" w:color="auto"/>
                </w:tcBorders>
                <w:shd w:val="clear" w:color="auto" w:fill="FFFFFF"/>
                <w:hideMark/>
              </w:tcPr>
            </w:tcPrChange>
          </w:tcPr>
          <w:p w14:paraId="5918204C"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Type</w:t>
            </w:r>
          </w:p>
        </w:tc>
        <w:tc>
          <w:tcPr>
            <w:tcW w:w="704" w:type="dxa"/>
            <w:tcBorders>
              <w:bottom w:val="single" w:sz="4" w:space="0" w:color="auto"/>
            </w:tcBorders>
            <w:shd w:val="clear" w:color="auto" w:fill="FFFFFF"/>
            <w:hideMark/>
            <w:tcPrChange w:id="1352" w:author="科 雷" w:date="2019-05-19T22:39:00Z">
              <w:tcPr>
                <w:tcW w:w="528" w:type="dxa"/>
                <w:tcBorders>
                  <w:bottom w:val="single" w:sz="4" w:space="0" w:color="auto"/>
                </w:tcBorders>
                <w:shd w:val="clear" w:color="auto" w:fill="FFFFFF"/>
                <w:hideMark/>
              </w:tcPr>
            </w:tcPrChange>
          </w:tcPr>
          <w:p w14:paraId="0D9BE505"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Null</w:t>
            </w:r>
          </w:p>
        </w:tc>
        <w:tc>
          <w:tcPr>
            <w:tcW w:w="997" w:type="dxa"/>
            <w:tcBorders>
              <w:bottom w:val="single" w:sz="4" w:space="0" w:color="auto"/>
            </w:tcBorders>
            <w:shd w:val="clear" w:color="auto" w:fill="FFFFFF"/>
            <w:hideMark/>
            <w:tcPrChange w:id="1353" w:author="科 雷" w:date="2019-05-19T22:39:00Z">
              <w:tcPr>
                <w:tcW w:w="567" w:type="dxa"/>
                <w:tcBorders>
                  <w:bottom w:val="single" w:sz="4" w:space="0" w:color="auto"/>
                </w:tcBorders>
                <w:shd w:val="clear" w:color="auto" w:fill="FFFFFF"/>
                <w:hideMark/>
              </w:tcPr>
            </w:tcPrChange>
          </w:tcPr>
          <w:p w14:paraId="30ADA963"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Key</w:t>
            </w:r>
          </w:p>
        </w:tc>
        <w:tc>
          <w:tcPr>
            <w:tcW w:w="1305" w:type="dxa"/>
            <w:tcBorders>
              <w:bottom w:val="single" w:sz="4" w:space="0" w:color="auto"/>
            </w:tcBorders>
            <w:shd w:val="clear" w:color="auto" w:fill="FFFFFF"/>
            <w:hideMark/>
            <w:tcPrChange w:id="1354" w:author="科 雷" w:date="2019-05-19T22:39:00Z">
              <w:tcPr>
                <w:tcW w:w="1723" w:type="dxa"/>
                <w:tcBorders>
                  <w:bottom w:val="single" w:sz="4" w:space="0" w:color="auto"/>
                </w:tcBorders>
                <w:shd w:val="clear" w:color="auto" w:fill="FFFFFF"/>
                <w:hideMark/>
              </w:tcPr>
            </w:tcPrChange>
          </w:tcPr>
          <w:p w14:paraId="11481A20"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Default</w:t>
            </w:r>
          </w:p>
        </w:tc>
        <w:tc>
          <w:tcPr>
            <w:tcW w:w="1830" w:type="dxa"/>
            <w:tcBorders>
              <w:bottom w:val="single" w:sz="4" w:space="0" w:color="auto"/>
            </w:tcBorders>
            <w:shd w:val="clear" w:color="auto" w:fill="FFFFFF"/>
            <w:hideMark/>
            <w:tcPrChange w:id="1355" w:author="科 雷" w:date="2019-05-19T22:39:00Z">
              <w:tcPr>
                <w:tcW w:w="1821" w:type="dxa"/>
                <w:tcBorders>
                  <w:bottom w:val="single" w:sz="4" w:space="0" w:color="auto"/>
                </w:tcBorders>
                <w:shd w:val="clear" w:color="auto" w:fill="FFFFFF"/>
                <w:hideMark/>
              </w:tcPr>
            </w:tcPrChange>
          </w:tcPr>
          <w:p w14:paraId="161F0B54"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Extra</w:t>
            </w:r>
          </w:p>
        </w:tc>
        <w:tc>
          <w:tcPr>
            <w:tcW w:w="1046" w:type="dxa"/>
            <w:tcBorders>
              <w:bottom w:val="single" w:sz="4" w:space="0" w:color="auto"/>
            </w:tcBorders>
            <w:shd w:val="clear" w:color="auto" w:fill="FFFFFF"/>
            <w:hideMark/>
            <w:tcPrChange w:id="1356" w:author="科 雷" w:date="2019-05-19T22:39:00Z">
              <w:tcPr>
                <w:tcW w:w="1041" w:type="dxa"/>
                <w:tcBorders>
                  <w:bottom w:val="single" w:sz="4" w:space="0" w:color="auto"/>
                </w:tcBorders>
                <w:shd w:val="clear" w:color="auto" w:fill="FFFFFF"/>
                <w:hideMark/>
              </w:tcPr>
            </w:tcPrChange>
          </w:tcPr>
          <w:p w14:paraId="400256DA" w14:textId="77777777" w:rsidR="0005222A" w:rsidRPr="00C43C31"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C43C31">
              <w:rPr>
                <w:rFonts w:ascii="Verdana" w:eastAsia="微软雅黑" w:hAnsi="Verdana" w:cs="宋体"/>
                <w:b/>
                <w:bCs/>
                <w:color w:val="000000"/>
                <w:kern w:val="0"/>
                <w:sz w:val="15"/>
                <w:szCs w:val="15"/>
              </w:rPr>
              <w:t>Comment</w:t>
            </w:r>
          </w:p>
        </w:tc>
      </w:tr>
      <w:tr w:rsidR="0005222A" w:rsidRPr="00C43C31" w14:paraId="23D38CA7" w14:textId="77777777" w:rsidTr="00E833C3">
        <w:trPr>
          <w:tblCellSpacing w:w="0" w:type="dxa"/>
          <w:trPrChange w:id="1357" w:author="科 雷" w:date="2019-05-19T22:39:00Z">
            <w:trPr>
              <w:tblCellSpacing w:w="0" w:type="dxa"/>
            </w:trPr>
          </w:trPrChange>
        </w:trPr>
        <w:tc>
          <w:tcPr>
            <w:tcW w:w="1560" w:type="dxa"/>
            <w:shd w:val="clear" w:color="auto" w:fill="FFFFFF"/>
            <w:hideMark/>
            <w:tcPrChange w:id="1358" w:author="科 雷" w:date="2019-05-19T22:39:00Z">
              <w:tcPr>
                <w:tcW w:w="1552" w:type="dxa"/>
                <w:shd w:val="clear" w:color="auto" w:fill="FFFFFF"/>
                <w:hideMark/>
              </w:tcPr>
            </w:tcPrChange>
          </w:tcPr>
          <w:p w14:paraId="63E7E813"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commentId</w:t>
            </w:r>
            <w:proofErr w:type="spellEnd"/>
          </w:p>
        </w:tc>
        <w:tc>
          <w:tcPr>
            <w:tcW w:w="1290" w:type="dxa"/>
            <w:shd w:val="clear" w:color="auto" w:fill="FFFFFF"/>
            <w:hideMark/>
            <w:tcPrChange w:id="1359" w:author="科 雷" w:date="2019-05-19T22:39:00Z">
              <w:tcPr>
                <w:tcW w:w="1456" w:type="dxa"/>
                <w:shd w:val="clear" w:color="auto" w:fill="FFFFFF"/>
                <w:hideMark/>
              </w:tcPr>
            </w:tcPrChange>
          </w:tcPr>
          <w:p w14:paraId="52BF0E12"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int(4)</w:t>
            </w:r>
          </w:p>
        </w:tc>
        <w:tc>
          <w:tcPr>
            <w:tcW w:w="704" w:type="dxa"/>
            <w:shd w:val="clear" w:color="auto" w:fill="FFFFFF"/>
            <w:hideMark/>
            <w:tcPrChange w:id="1360" w:author="科 雷" w:date="2019-05-19T22:39:00Z">
              <w:tcPr>
                <w:tcW w:w="528" w:type="dxa"/>
                <w:shd w:val="clear" w:color="auto" w:fill="FFFFFF"/>
                <w:hideMark/>
              </w:tcPr>
            </w:tcPrChange>
          </w:tcPr>
          <w:p w14:paraId="068BBB55"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997" w:type="dxa"/>
            <w:shd w:val="clear" w:color="auto" w:fill="FFFFFF"/>
            <w:hideMark/>
            <w:tcPrChange w:id="1361" w:author="科 雷" w:date="2019-05-19T22:39:00Z">
              <w:tcPr>
                <w:tcW w:w="567" w:type="dxa"/>
                <w:shd w:val="clear" w:color="auto" w:fill="FFFFFF"/>
                <w:hideMark/>
              </w:tcPr>
            </w:tcPrChange>
          </w:tcPr>
          <w:p w14:paraId="399E69D8"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PRI</w:t>
            </w:r>
          </w:p>
        </w:tc>
        <w:tc>
          <w:tcPr>
            <w:tcW w:w="1305" w:type="dxa"/>
            <w:shd w:val="clear" w:color="auto" w:fill="FFFFFF"/>
            <w:hideMark/>
            <w:tcPrChange w:id="1362" w:author="科 雷" w:date="2019-05-19T22:39:00Z">
              <w:tcPr>
                <w:tcW w:w="1723" w:type="dxa"/>
                <w:shd w:val="clear" w:color="auto" w:fill="FFFFFF"/>
                <w:hideMark/>
              </w:tcPr>
            </w:tcPrChange>
          </w:tcPr>
          <w:p w14:paraId="0D4F65A1"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30" w:type="dxa"/>
            <w:shd w:val="clear" w:color="auto" w:fill="FFFFFF"/>
            <w:hideMark/>
            <w:tcPrChange w:id="1363" w:author="科 雷" w:date="2019-05-19T22:39:00Z">
              <w:tcPr>
                <w:tcW w:w="1821" w:type="dxa"/>
                <w:shd w:val="clear" w:color="auto" w:fill="FFFFFF"/>
                <w:hideMark/>
              </w:tcPr>
            </w:tcPrChange>
          </w:tcPr>
          <w:p w14:paraId="39FA8304"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auto_increment</w:t>
            </w:r>
            <w:proofErr w:type="spellEnd"/>
          </w:p>
        </w:tc>
        <w:tc>
          <w:tcPr>
            <w:tcW w:w="1046" w:type="dxa"/>
            <w:shd w:val="clear" w:color="auto" w:fill="FFFFFF"/>
            <w:hideMark/>
            <w:tcPrChange w:id="1364" w:author="科 雷" w:date="2019-05-19T22:39:00Z">
              <w:tcPr>
                <w:tcW w:w="1041" w:type="dxa"/>
                <w:shd w:val="clear" w:color="auto" w:fill="FFFFFF"/>
                <w:hideMark/>
              </w:tcPr>
            </w:tcPrChange>
          </w:tcPr>
          <w:p w14:paraId="5A810CC3" w14:textId="5D6428D3"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评论</w:t>
            </w:r>
            <w:r>
              <w:rPr>
                <w:rFonts w:ascii="Verdana" w:eastAsia="微软雅黑" w:hAnsi="Verdana" w:cs="宋体" w:hint="eastAsia"/>
                <w:color w:val="000000"/>
                <w:kern w:val="0"/>
                <w:sz w:val="17"/>
                <w:szCs w:val="17"/>
              </w:rPr>
              <w:t>id</w:t>
            </w:r>
          </w:p>
        </w:tc>
      </w:tr>
      <w:tr w:rsidR="0005222A" w:rsidRPr="00C43C31" w14:paraId="790B3EFB" w14:textId="77777777" w:rsidTr="00E833C3">
        <w:trPr>
          <w:tblCellSpacing w:w="0" w:type="dxa"/>
          <w:trPrChange w:id="1365" w:author="科 雷" w:date="2019-05-19T22:39:00Z">
            <w:trPr>
              <w:tblCellSpacing w:w="0" w:type="dxa"/>
            </w:trPr>
          </w:trPrChange>
        </w:trPr>
        <w:tc>
          <w:tcPr>
            <w:tcW w:w="1560" w:type="dxa"/>
            <w:shd w:val="clear" w:color="auto" w:fill="FFFFFF"/>
            <w:hideMark/>
            <w:tcPrChange w:id="1366" w:author="科 雷" w:date="2019-05-19T22:39:00Z">
              <w:tcPr>
                <w:tcW w:w="1552" w:type="dxa"/>
                <w:shd w:val="clear" w:color="auto" w:fill="FFFFFF"/>
                <w:hideMark/>
              </w:tcPr>
            </w:tcPrChange>
          </w:tcPr>
          <w:p w14:paraId="05C7A728"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commentContent</w:t>
            </w:r>
            <w:proofErr w:type="spellEnd"/>
          </w:p>
        </w:tc>
        <w:tc>
          <w:tcPr>
            <w:tcW w:w="1290" w:type="dxa"/>
            <w:shd w:val="clear" w:color="auto" w:fill="FFFFFF"/>
            <w:hideMark/>
            <w:tcPrChange w:id="1367" w:author="科 雷" w:date="2019-05-19T22:39:00Z">
              <w:tcPr>
                <w:tcW w:w="1456" w:type="dxa"/>
                <w:shd w:val="clear" w:color="auto" w:fill="FFFFFF"/>
                <w:hideMark/>
              </w:tcPr>
            </w:tcPrChange>
          </w:tcPr>
          <w:p w14:paraId="57645DC1"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varchar(100)</w:t>
            </w:r>
          </w:p>
        </w:tc>
        <w:tc>
          <w:tcPr>
            <w:tcW w:w="704" w:type="dxa"/>
            <w:shd w:val="clear" w:color="auto" w:fill="FFFFFF"/>
            <w:hideMark/>
            <w:tcPrChange w:id="1368" w:author="科 雷" w:date="2019-05-19T22:39:00Z">
              <w:tcPr>
                <w:tcW w:w="528" w:type="dxa"/>
                <w:shd w:val="clear" w:color="auto" w:fill="FFFFFF"/>
                <w:hideMark/>
              </w:tcPr>
            </w:tcPrChange>
          </w:tcPr>
          <w:p w14:paraId="406DA61B"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997" w:type="dxa"/>
            <w:shd w:val="clear" w:color="auto" w:fill="FFFFFF"/>
            <w:hideMark/>
            <w:tcPrChange w:id="1369" w:author="科 雷" w:date="2019-05-19T22:39:00Z">
              <w:tcPr>
                <w:tcW w:w="567" w:type="dxa"/>
                <w:shd w:val="clear" w:color="auto" w:fill="FFFFFF"/>
                <w:hideMark/>
              </w:tcPr>
            </w:tcPrChange>
          </w:tcPr>
          <w:p w14:paraId="498A305A" w14:textId="667F0655"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305" w:type="dxa"/>
            <w:shd w:val="clear" w:color="auto" w:fill="FFFFFF"/>
            <w:hideMark/>
            <w:tcPrChange w:id="1370" w:author="科 雷" w:date="2019-05-19T22:39:00Z">
              <w:tcPr>
                <w:tcW w:w="1723" w:type="dxa"/>
                <w:shd w:val="clear" w:color="auto" w:fill="FFFFFF"/>
                <w:hideMark/>
              </w:tcPr>
            </w:tcPrChange>
          </w:tcPr>
          <w:p w14:paraId="556DBEAA"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30" w:type="dxa"/>
            <w:shd w:val="clear" w:color="auto" w:fill="FFFFFF"/>
            <w:hideMark/>
            <w:tcPrChange w:id="1371" w:author="科 雷" w:date="2019-05-19T22:39:00Z">
              <w:tcPr>
                <w:tcW w:w="1821" w:type="dxa"/>
                <w:shd w:val="clear" w:color="auto" w:fill="FFFFFF"/>
                <w:hideMark/>
              </w:tcPr>
            </w:tcPrChange>
          </w:tcPr>
          <w:p w14:paraId="6E387505" w14:textId="3222E95C"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046" w:type="dxa"/>
            <w:shd w:val="clear" w:color="auto" w:fill="FFFFFF"/>
            <w:hideMark/>
            <w:tcPrChange w:id="1372" w:author="科 雷" w:date="2019-05-19T22:39:00Z">
              <w:tcPr>
                <w:tcW w:w="1041" w:type="dxa"/>
                <w:shd w:val="clear" w:color="auto" w:fill="FFFFFF"/>
                <w:hideMark/>
              </w:tcPr>
            </w:tcPrChange>
          </w:tcPr>
          <w:p w14:paraId="06EE24ED"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评论内容</w:t>
            </w:r>
          </w:p>
        </w:tc>
      </w:tr>
      <w:tr w:rsidR="0005222A" w:rsidRPr="00C43C31" w14:paraId="2239E605" w14:textId="77777777" w:rsidTr="00E833C3">
        <w:trPr>
          <w:tblCellSpacing w:w="0" w:type="dxa"/>
          <w:trPrChange w:id="1373" w:author="科 雷" w:date="2019-05-19T22:39:00Z">
            <w:trPr>
              <w:tblCellSpacing w:w="0" w:type="dxa"/>
            </w:trPr>
          </w:trPrChange>
        </w:trPr>
        <w:tc>
          <w:tcPr>
            <w:tcW w:w="1560" w:type="dxa"/>
            <w:shd w:val="clear" w:color="auto" w:fill="FFFFFF"/>
            <w:hideMark/>
            <w:tcPrChange w:id="1374" w:author="科 雷" w:date="2019-05-19T22:39:00Z">
              <w:tcPr>
                <w:tcW w:w="1552" w:type="dxa"/>
                <w:shd w:val="clear" w:color="auto" w:fill="FFFFFF"/>
                <w:hideMark/>
              </w:tcPr>
            </w:tcPrChange>
          </w:tcPr>
          <w:p w14:paraId="3F7C2DCD"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commentCreateDate</w:t>
            </w:r>
            <w:proofErr w:type="spellEnd"/>
          </w:p>
        </w:tc>
        <w:tc>
          <w:tcPr>
            <w:tcW w:w="1290" w:type="dxa"/>
            <w:shd w:val="clear" w:color="auto" w:fill="FFFFFF"/>
            <w:hideMark/>
            <w:tcPrChange w:id="1375" w:author="科 雷" w:date="2019-05-19T22:39:00Z">
              <w:tcPr>
                <w:tcW w:w="1456" w:type="dxa"/>
                <w:shd w:val="clear" w:color="auto" w:fill="FFFFFF"/>
                <w:hideMark/>
              </w:tcPr>
            </w:tcPrChange>
          </w:tcPr>
          <w:p w14:paraId="19F5ECD0"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timestamp</w:t>
            </w:r>
          </w:p>
        </w:tc>
        <w:tc>
          <w:tcPr>
            <w:tcW w:w="704" w:type="dxa"/>
            <w:shd w:val="clear" w:color="auto" w:fill="FFFFFF"/>
            <w:hideMark/>
            <w:tcPrChange w:id="1376" w:author="科 雷" w:date="2019-05-19T22:39:00Z">
              <w:tcPr>
                <w:tcW w:w="528" w:type="dxa"/>
                <w:shd w:val="clear" w:color="auto" w:fill="FFFFFF"/>
                <w:hideMark/>
              </w:tcPr>
            </w:tcPrChange>
          </w:tcPr>
          <w:p w14:paraId="0A8AAB27"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997" w:type="dxa"/>
            <w:shd w:val="clear" w:color="auto" w:fill="FFFFFF"/>
            <w:hideMark/>
            <w:tcPrChange w:id="1377" w:author="科 雷" w:date="2019-05-19T22:39:00Z">
              <w:tcPr>
                <w:tcW w:w="567" w:type="dxa"/>
                <w:shd w:val="clear" w:color="auto" w:fill="FFFFFF"/>
                <w:hideMark/>
              </w:tcPr>
            </w:tcPrChange>
          </w:tcPr>
          <w:p w14:paraId="04D4A481" w14:textId="005F3948"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305" w:type="dxa"/>
            <w:shd w:val="clear" w:color="auto" w:fill="FFFFFF"/>
            <w:hideMark/>
            <w:tcPrChange w:id="1378" w:author="科 雷" w:date="2019-05-19T22:39:00Z">
              <w:tcPr>
                <w:tcW w:w="1723" w:type="dxa"/>
                <w:shd w:val="clear" w:color="auto" w:fill="FFFFFF"/>
                <w:hideMark/>
              </w:tcPr>
            </w:tcPrChange>
          </w:tcPr>
          <w:p w14:paraId="6CB79837"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CURRENT_TIMESTAMP</w:t>
            </w:r>
          </w:p>
        </w:tc>
        <w:tc>
          <w:tcPr>
            <w:tcW w:w="1830" w:type="dxa"/>
            <w:shd w:val="clear" w:color="auto" w:fill="FFFFFF"/>
            <w:hideMark/>
            <w:tcPrChange w:id="1379" w:author="科 雷" w:date="2019-05-19T22:39:00Z">
              <w:tcPr>
                <w:tcW w:w="1821" w:type="dxa"/>
                <w:shd w:val="clear" w:color="auto" w:fill="FFFFFF"/>
                <w:hideMark/>
              </w:tcPr>
            </w:tcPrChange>
          </w:tcPr>
          <w:p w14:paraId="5A576E64"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on update CURRENT_TIMESTAMP</w:t>
            </w:r>
          </w:p>
        </w:tc>
        <w:tc>
          <w:tcPr>
            <w:tcW w:w="1046" w:type="dxa"/>
            <w:shd w:val="clear" w:color="auto" w:fill="FFFFFF"/>
            <w:hideMark/>
            <w:tcPrChange w:id="1380" w:author="科 雷" w:date="2019-05-19T22:39:00Z">
              <w:tcPr>
                <w:tcW w:w="1041" w:type="dxa"/>
                <w:shd w:val="clear" w:color="auto" w:fill="FFFFFF"/>
                <w:hideMark/>
              </w:tcPr>
            </w:tcPrChange>
          </w:tcPr>
          <w:p w14:paraId="6732C845" w14:textId="60251DE0"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评论创建时间</w:t>
            </w:r>
          </w:p>
        </w:tc>
      </w:tr>
      <w:tr w:rsidR="0005222A" w:rsidRPr="00C43C31" w14:paraId="6B9904F3" w14:textId="77777777" w:rsidTr="00E833C3">
        <w:trPr>
          <w:tblCellSpacing w:w="0" w:type="dxa"/>
          <w:trPrChange w:id="1381" w:author="科 雷" w:date="2019-05-19T22:39:00Z">
            <w:trPr>
              <w:tblCellSpacing w:w="0" w:type="dxa"/>
            </w:trPr>
          </w:trPrChange>
        </w:trPr>
        <w:tc>
          <w:tcPr>
            <w:tcW w:w="1560" w:type="dxa"/>
            <w:shd w:val="clear" w:color="auto" w:fill="FFFFFF"/>
            <w:hideMark/>
            <w:tcPrChange w:id="1382" w:author="科 雷" w:date="2019-05-19T22:39:00Z">
              <w:tcPr>
                <w:tcW w:w="1552" w:type="dxa"/>
                <w:shd w:val="clear" w:color="auto" w:fill="FFFFFF"/>
                <w:hideMark/>
              </w:tcPr>
            </w:tcPrChange>
          </w:tcPr>
          <w:p w14:paraId="223A1753"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topicId</w:t>
            </w:r>
            <w:proofErr w:type="spellEnd"/>
          </w:p>
        </w:tc>
        <w:tc>
          <w:tcPr>
            <w:tcW w:w="1290" w:type="dxa"/>
            <w:shd w:val="clear" w:color="auto" w:fill="FFFFFF"/>
            <w:hideMark/>
            <w:tcPrChange w:id="1383" w:author="科 雷" w:date="2019-05-19T22:39:00Z">
              <w:tcPr>
                <w:tcW w:w="1456" w:type="dxa"/>
                <w:shd w:val="clear" w:color="auto" w:fill="FFFFFF"/>
                <w:hideMark/>
              </w:tcPr>
            </w:tcPrChange>
          </w:tcPr>
          <w:p w14:paraId="299D85E6"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int(4)</w:t>
            </w:r>
          </w:p>
        </w:tc>
        <w:tc>
          <w:tcPr>
            <w:tcW w:w="704" w:type="dxa"/>
            <w:shd w:val="clear" w:color="auto" w:fill="FFFFFF"/>
            <w:hideMark/>
            <w:tcPrChange w:id="1384" w:author="科 雷" w:date="2019-05-19T22:39:00Z">
              <w:tcPr>
                <w:tcW w:w="528" w:type="dxa"/>
                <w:shd w:val="clear" w:color="auto" w:fill="FFFFFF"/>
                <w:hideMark/>
              </w:tcPr>
            </w:tcPrChange>
          </w:tcPr>
          <w:p w14:paraId="1B268B9E"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997" w:type="dxa"/>
            <w:shd w:val="clear" w:color="auto" w:fill="FFFFFF"/>
            <w:hideMark/>
            <w:tcPrChange w:id="1385" w:author="科 雷" w:date="2019-05-19T22:39:00Z">
              <w:tcPr>
                <w:tcW w:w="567" w:type="dxa"/>
                <w:shd w:val="clear" w:color="auto" w:fill="FFFFFF"/>
                <w:hideMark/>
              </w:tcPr>
            </w:tcPrChange>
          </w:tcPr>
          <w:p w14:paraId="30C6F5AE"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305" w:type="dxa"/>
            <w:shd w:val="clear" w:color="auto" w:fill="FFFFFF"/>
            <w:hideMark/>
            <w:tcPrChange w:id="1386" w:author="科 雷" w:date="2019-05-19T22:39:00Z">
              <w:tcPr>
                <w:tcW w:w="1723" w:type="dxa"/>
                <w:shd w:val="clear" w:color="auto" w:fill="FFFFFF"/>
                <w:hideMark/>
              </w:tcPr>
            </w:tcPrChange>
          </w:tcPr>
          <w:p w14:paraId="5BCBE069"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30" w:type="dxa"/>
            <w:shd w:val="clear" w:color="auto" w:fill="FFFFFF"/>
            <w:hideMark/>
            <w:tcPrChange w:id="1387" w:author="科 雷" w:date="2019-05-19T22:39:00Z">
              <w:tcPr>
                <w:tcW w:w="1821" w:type="dxa"/>
                <w:shd w:val="clear" w:color="auto" w:fill="FFFFFF"/>
                <w:hideMark/>
              </w:tcPr>
            </w:tcPrChange>
          </w:tcPr>
          <w:p w14:paraId="376D11EF" w14:textId="0AF8065A"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046" w:type="dxa"/>
            <w:shd w:val="clear" w:color="auto" w:fill="FFFFFF"/>
            <w:hideMark/>
            <w:tcPrChange w:id="1388" w:author="科 雷" w:date="2019-05-19T22:39:00Z">
              <w:tcPr>
                <w:tcW w:w="1041" w:type="dxa"/>
                <w:shd w:val="clear" w:color="auto" w:fill="FFFFFF"/>
                <w:hideMark/>
              </w:tcPr>
            </w:tcPrChange>
          </w:tcPr>
          <w:p w14:paraId="6E55C5FA" w14:textId="681862BD"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C43C31" w14:paraId="66772C7C" w14:textId="77777777" w:rsidTr="00E833C3">
        <w:trPr>
          <w:tblCellSpacing w:w="0" w:type="dxa"/>
          <w:trPrChange w:id="1389" w:author="科 雷" w:date="2019-05-19T22:39:00Z">
            <w:trPr>
              <w:tblCellSpacing w:w="0" w:type="dxa"/>
            </w:trPr>
          </w:trPrChange>
        </w:trPr>
        <w:tc>
          <w:tcPr>
            <w:tcW w:w="1560" w:type="dxa"/>
            <w:shd w:val="clear" w:color="auto" w:fill="FFFFFF"/>
            <w:hideMark/>
            <w:tcPrChange w:id="1390" w:author="科 雷" w:date="2019-05-19T22:39:00Z">
              <w:tcPr>
                <w:tcW w:w="1552" w:type="dxa"/>
                <w:shd w:val="clear" w:color="auto" w:fill="FFFFFF"/>
                <w:hideMark/>
              </w:tcPr>
            </w:tcPrChange>
          </w:tcPr>
          <w:p w14:paraId="685FC54D"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C43C31">
              <w:rPr>
                <w:rFonts w:ascii="Verdana" w:eastAsia="微软雅黑" w:hAnsi="Verdana" w:cs="宋体"/>
                <w:color w:val="000000"/>
                <w:kern w:val="0"/>
                <w:sz w:val="17"/>
                <w:szCs w:val="17"/>
              </w:rPr>
              <w:t>uid</w:t>
            </w:r>
            <w:proofErr w:type="spellEnd"/>
          </w:p>
        </w:tc>
        <w:tc>
          <w:tcPr>
            <w:tcW w:w="1290" w:type="dxa"/>
            <w:shd w:val="clear" w:color="auto" w:fill="FFFFFF"/>
            <w:hideMark/>
            <w:tcPrChange w:id="1391" w:author="科 雷" w:date="2019-05-19T22:39:00Z">
              <w:tcPr>
                <w:tcW w:w="1456" w:type="dxa"/>
                <w:shd w:val="clear" w:color="auto" w:fill="FFFFFF"/>
                <w:hideMark/>
              </w:tcPr>
            </w:tcPrChange>
          </w:tcPr>
          <w:p w14:paraId="3D2111E2"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char(32)</w:t>
            </w:r>
          </w:p>
        </w:tc>
        <w:tc>
          <w:tcPr>
            <w:tcW w:w="704" w:type="dxa"/>
            <w:shd w:val="clear" w:color="auto" w:fill="FFFFFF"/>
            <w:hideMark/>
            <w:tcPrChange w:id="1392" w:author="科 雷" w:date="2019-05-19T22:39:00Z">
              <w:tcPr>
                <w:tcW w:w="528" w:type="dxa"/>
                <w:shd w:val="clear" w:color="auto" w:fill="FFFFFF"/>
                <w:hideMark/>
              </w:tcPr>
            </w:tcPrChange>
          </w:tcPr>
          <w:p w14:paraId="38B7EF0F"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NO</w:t>
            </w:r>
          </w:p>
        </w:tc>
        <w:tc>
          <w:tcPr>
            <w:tcW w:w="997" w:type="dxa"/>
            <w:shd w:val="clear" w:color="auto" w:fill="FFFFFF"/>
            <w:hideMark/>
            <w:tcPrChange w:id="1393" w:author="科 雷" w:date="2019-05-19T22:39:00Z">
              <w:tcPr>
                <w:tcW w:w="567" w:type="dxa"/>
                <w:shd w:val="clear" w:color="auto" w:fill="FFFFFF"/>
                <w:hideMark/>
              </w:tcPr>
            </w:tcPrChange>
          </w:tcPr>
          <w:p w14:paraId="035AD1C5"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MUL</w:t>
            </w:r>
          </w:p>
        </w:tc>
        <w:tc>
          <w:tcPr>
            <w:tcW w:w="1305" w:type="dxa"/>
            <w:shd w:val="clear" w:color="auto" w:fill="FFFFFF"/>
            <w:hideMark/>
            <w:tcPrChange w:id="1394" w:author="科 雷" w:date="2019-05-19T22:39:00Z">
              <w:tcPr>
                <w:tcW w:w="1723" w:type="dxa"/>
                <w:shd w:val="clear" w:color="auto" w:fill="FFFFFF"/>
                <w:hideMark/>
              </w:tcPr>
            </w:tcPrChange>
          </w:tcPr>
          <w:p w14:paraId="4E2E1256" w14:textId="77777777"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C43C31">
              <w:rPr>
                <w:rFonts w:ascii="Verdana" w:eastAsia="微软雅黑" w:hAnsi="Verdana" w:cs="宋体"/>
                <w:color w:val="000000"/>
                <w:kern w:val="0"/>
                <w:sz w:val="17"/>
                <w:szCs w:val="17"/>
              </w:rPr>
              <w:t>(NULL)</w:t>
            </w:r>
          </w:p>
        </w:tc>
        <w:tc>
          <w:tcPr>
            <w:tcW w:w="1830" w:type="dxa"/>
            <w:shd w:val="clear" w:color="auto" w:fill="FFFFFF"/>
            <w:hideMark/>
            <w:tcPrChange w:id="1395" w:author="科 雷" w:date="2019-05-19T22:39:00Z">
              <w:tcPr>
                <w:tcW w:w="1821" w:type="dxa"/>
                <w:shd w:val="clear" w:color="auto" w:fill="FFFFFF"/>
                <w:hideMark/>
              </w:tcPr>
            </w:tcPrChange>
          </w:tcPr>
          <w:p w14:paraId="588247AE" w14:textId="0A90E7C5"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046" w:type="dxa"/>
            <w:shd w:val="clear" w:color="auto" w:fill="FFFFFF"/>
            <w:hideMark/>
            <w:tcPrChange w:id="1396" w:author="科 雷" w:date="2019-05-19T22:39:00Z">
              <w:tcPr>
                <w:tcW w:w="1041" w:type="dxa"/>
                <w:shd w:val="clear" w:color="auto" w:fill="FFFFFF"/>
                <w:hideMark/>
              </w:tcPr>
            </w:tcPrChange>
          </w:tcPr>
          <w:p w14:paraId="1904C145" w14:textId="741834C0" w:rsidR="0005222A" w:rsidRPr="00C43C31"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bl>
    <w:p w14:paraId="04F288A3" w14:textId="663B23BD" w:rsidR="0005222A" w:rsidRPr="00EE32D2" w:rsidRDefault="00E41426" w:rsidP="00EE32D2">
      <w:pPr>
        <w:ind w:firstLine="420"/>
        <w:jc w:val="center"/>
        <w:rPr>
          <w:sz w:val="21"/>
          <w:szCs w:val="21"/>
        </w:rPr>
      </w:pPr>
      <w:r w:rsidRPr="00EE32D2">
        <w:rPr>
          <w:rFonts w:hint="eastAsia"/>
          <w:sz w:val="21"/>
          <w:szCs w:val="21"/>
        </w:rPr>
        <w:t>表4</w:t>
      </w:r>
      <w:r w:rsidRPr="00EE32D2">
        <w:rPr>
          <w:sz w:val="21"/>
          <w:szCs w:val="21"/>
        </w:rPr>
        <w:t>-</w:t>
      </w:r>
      <w:r w:rsidR="00D42E3A" w:rsidRPr="00EE32D2">
        <w:rPr>
          <w:sz w:val="21"/>
          <w:szCs w:val="21"/>
        </w:rPr>
        <w:t>13</w:t>
      </w:r>
      <w:r w:rsidRPr="00EE32D2">
        <w:rPr>
          <w:sz w:val="21"/>
          <w:szCs w:val="21"/>
        </w:rPr>
        <w:t xml:space="preserve"> </w:t>
      </w:r>
      <w:proofErr w:type="spellStart"/>
      <w:r w:rsidR="0005222A" w:rsidRPr="00EE32D2">
        <w:rPr>
          <w:rFonts w:hint="eastAsia"/>
          <w:sz w:val="21"/>
          <w:szCs w:val="21"/>
        </w:rPr>
        <w:t>tb_didTopic</w:t>
      </w:r>
      <w:proofErr w:type="spellEnd"/>
      <w:r w:rsidR="0005222A" w:rsidRPr="00EE32D2">
        <w:rPr>
          <w:rFonts w:hint="eastAsia"/>
          <w:sz w:val="21"/>
          <w:szCs w:val="21"/>
        </w:rPr>
        <w:t>用户做题表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7"/>
        <w:gridCol w:w="1567"/>
        <w:gridCol w:w="855"/>
        <w:gridCol w:w="997"/>
        <w:gridCol w:w="1140"/>
        <w:gridCol w:w="1567"/>
        <w:gridCol w:w="1140"/>
      </w:tblGrid>
      <w:tr w:rsidR="0005222A" w:rsidRPr="001161D2" w14:paraId="02AAE2EE" w14:textId="77777777" w:rsidTr="00887AB3">
        <w:trPr>
          <w:tblCellSpacing w:w="0" w:type="dxa"/>
        </w:trPr>
        <w:tc>
          <w:tcPr>
            <w:tcW w:w="1410" w:type="dxa"/>
            <w:shd w:val="clear" w:color="auto" w:fill="FFFFFF"/>
            <w:hideMark/>
          </w:tcPr>
          <w:p w14:paraId="677084CB"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Field</w:t>
            </w:r>
          </w:p>
        </w:tc>
        <w:tc>
          <w:tcPr>
            <w:tcW w:w="1559" w:type="dxa"/>
            <w:shd w:val="clear" w:color="auto" w:fill="FFFFFF"/>
            <w:hideMark/>
          </w:tcPr>
          <w:p w14:paraId="62A346B2"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Type</w:t>
            </w:r>
          </w:p>
        </w:tc>
        <w:tc>
          <w:tcPr>
            <w:tcW w:w="851" w:type="dxa"/>
            <w:shd w:val="clear" w:color="auto" w:fill="FFFFFF"/>
            <w:hideMark/>
          </w:tcPr>
          <w:p w14:paraId="2CDC0A89"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Null</w:t>
            </w:r>
          </w:p>
        </w:tc>
        <w:tc>
          <w:tcPr>
            <w:tcW w:w="992" w:type="dxa"/>
            <w:shd w:val="clear" w:color="auto" w:fill="FFFFFF"/>
            <w:hideMark/>
          </w:tcPr>
          <w:p w14:paraId="108CE484"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Key</w:t>
            </w:r>
          </w:p>
        </w:tc>
        <w:tc>
          <w:tcPr>
            <w:tcW w:w="1134" w:type="dxa"/>
            <w:shd w:val="clear" w:color="auto" w:fill="FFFFFF"/>
            <w:hideMark/>
          </w:tcPr>
          <w:p w14:paraId="08275F05"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Default</w:t>
            </w:r>
          </w:p>
        </w:tc>
        <w:tc>
          <w:tcPr>
            <w:tcW w:w="1559" w:type="dxa"/>
            <w:shd w:val="clear" w:color="auto" w:fill="FFFFFF"/>
            <w:hideMark/>
          </w:tcPr>
          <w:p w14:paraId="6974E5BB"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Extra</w:t>
            </w:r>
          </w:p>
        </w:tc>
        <w:tc>
          <w:tcPr>
            <w:tcW w:w="1134" w:type="dxa"/>
            <w:shd w:val="clear" w:color="auto" w:fill="FFFFFF"/>
            <w:hideMark/>
          </w:tcPr>
          <w:p w14:paraId="449E2980" w14:textId="77777777" w:rsidR="0005222A" w:rsidRPr="001161D2" w:rsidRDefault="0005222A" w:rsidP="00ED2BDC">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61D2">
              <w:rPr>
                <w:rFonts w:ascii="Verdana" w:eastAsia="微软雅黑" w:hAnsi="Verdana" w:cs="宋体"/>
                <w:b/>
                <w:bCs/>
                <w:color w:val="000000"/>
                <w:kern w:val="0"/>
                <w:sz w:val="15"/>
                <w:szCs w:val="15"/>
              </w:rPr>
              <w:t>Comment</w:t>
            </w:r>
          </w:p>
        </w:tc>
      </w:tr>
      <w:tr w:rsidR="0005222A" w:rsidRPr="001161D2" w14:paraId="2EE89351" w14:textId="77777777" w:rsidTr="00887AB3">
        <w:trPr>
          <w:tblCellSpacing w:w="0" w:type="dxa"/>
        </w:trPr>
        <w:tc>
          <w:tcPr>
            <w:tcW w:w="1410" w:type="dxa"/>
            <w:tcBorders>
              <w:top w:val="single" w:sz="4" w:space="0" w:color="auto"/>
            </w:tcBorders>
            <w:shd w:val="clear" w:color="auto" w:fill="FFFFFF"/>
            <w:hideMark/>
          </w:tcPr>
          <w:p w14:paraId="70D06640"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didTopicId</w:t>
            </w:r>
            <w:proofErr w:type="spellEnd"/>
          </w:p>
        </w:tc>
        <w:tc>
          <w:tcPr>
            <w:tcW w:w="1559" w:type="dxa"/>
            <w:tcBorders>
              <w:top w:val="single" w:sz="4" w:space="0" w:color="auto"/>
            </w:tcBorders>
            <w:shd w:val="clear" w:color="auto" w:fill="FFFFFF"/>
            <w:hideMark/>
          </w:tcPr>
          <w:p w14:paraId="05EFA263"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int(4)</w:t>
            </w:r>
          </w:p>
        </w:tc>
        <w:tc>
          <w:tcPr>
            <w:tcW w:w="851" w:type="dxa"/>
            <w:tcBorders>
              <w:top w:val="single" w:sz="4" w:space="0" w:color="auto"/>
            </w:tcBorders>
            <w:shd w:val="clear" w:color="auto" w:fill="FFFFFF"/>
            <w:hideMark/>
          </w:tcPr>
          <w:p w14:paraId="55356131"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7BDE7B99"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2138A4E1"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tcBorders>
              <w:top w:val="single" w:sz="4" w:space="0" w:color="auto"/>
            </w:tcBorders>
            <w:shd w:val="clear" w:color="auto" w:fill="FFFFFF"/>
            <w:hideMark/>
          </w:tcPr>
          <w:p w14:paraId="151A0ECD"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auto_increment</w:t>
            </w:r>
            <w:proofErr w:type="spellEnd"/>
          </w:p>
        </w:tc>
        <w:tc>
          <w:tcPr>
            <w:tcW w:w="1134" w:type="dxa"/>
            <w:tcBorders>
              <w:top w:val="single" w:sz="4" w:space="0" w:color="auto"/>
            </w:tcBorders>
            <w:shd w:val="clear" w:color="auto" w:fill="FFFFFF"/>
            <w:hideMark/>
          </w:tcPr>
          <w:p w14:paraId="23B697C1" w14:textId="5FAC8ED4"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做题</w:t>
            </w:r>
            <w:r>
              <w:rPr>
                <w:rFonts w:ascii="Verdana" w:eastAsia="微软雅黑" w:hAnsi="Verdana" w:cs="宋体" w:hint="eastAsia"/>
                <w:color w:val="000000"/>
                <w:kern w:val="0"/>
                <w:sz w:val="17"/>
                <w:szCs w:val="17"/>
              </w:rPr>
              <w:t>id</w:t>
            </w:r>
          </w:p>
        </w:tc>
      </w:tr>
      <w:tr w:rsidR="0005222A" w:rsidRPr="001161D2" w14:paraId="64EE95AC" w14:textId="77777777" w:rsidTr="00887AB3">
        <w:trPr>
          <w:tblCellSpacing w:w="0" w:type="dxa"/>
        </w:trPr>
        <w:tc>
          <w:tcPr>
            <w:tcW w:w="1410" w:type="dxa"/>
            <w:shd w:val="clear" w:color="auto" w:fill="FFFFFF"/>
            <w:hideMark/>
          </w:tcPr>
          <w:p w14:paraId="2B6859DA"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topicId</w:t>
            </w:r>
            <w:proofErr w:type="spellEnd"/>
          </w:p>
        </w:tc>
        <w:tc>
          <w:tcPr>
            <w:tcW w:w="1559" w:type="dxa"/>
            <w:shd w:val="clear" w:color="auto" w:fill="FFFFFF"/>
            <w:hideMark/>
          </w:tcPr>
          <w:p w14:paraId="5D4BC85A"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int(4)</w:t>
            </w:r>
          </w:p>
        </w:tc>
        <w:tc>
          <w:tcPr>
            <w:tcW w:w="851" w:type="dxa"/>
            <w:shd w:val="clear" w:color="auto" w:fill="FFFFFF"/>
            <w:hideMark/>
          </w:tcPr>
          <w:p w14:paraId="3F51FB76"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shd w:val="clear" w:color="auto" w:fill="FFFFFF"/>
            <w:hideMark/>
          </w:tcPr>
          <w:p w14:paraId="4728C4B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shd w:val="clear" w:color="auto" w:fill="FFFFFF"/>
            <w:hideMark/>
          </w:tcPr>
          <w:p w14:paraId="021095ED"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shd w:val="clear" w:color="auto" w:fill="FFFFFF"/>
            <w:hideMark/>
          </w:tcPr>
          <w:p w14:paraId="515463F6" w14:textId="79F03633"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2D8BBD6C" w14:textId="0F5C44E8"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161D2" w14:paraId="727B94FE" w14:textId="77777777" w:rsidTr="00887AB3">
        <w:trPr>
          <w:tblCellSpacing w:w="0" w:type="dxa"/>
        </w:trPr>
        <w:tc>
          <w:tcPr>
            <w:tcW w:w="1410" w:type="dxa"/>
            <w:shd w:val="clear" w:color="auto" w:fill="FFFFFF"/>
            <w:hideMark/>
          </w:tcPr>
          <w:p w14:paraId="2FF0E597"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userId</w:t>
            </w:r>
            <w:proofErr w:type="spellEnd"/>
          </w:p>
        </w:tc>
        <w:tc>
          <w:tcPr>
            <w:tcW w:w="1559" w:type="dxa"/>
            <w:shd w:val="clear" w:color="auto" w:fill="FFFFFF"/>
            <w:hideMark/>
          </w:tcPr>
          <w:p w14:paraId="47A4A03B"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char(32)</w:t>
            </w:r>
          </w:p>
        </w:tc>
        <w:tc>
          <w:tcPr>
            <w:tcW w:w="851" w:type="dxa"/>
            <w:shd w:val="clear" w:color="auto" w:fill="FFFFFF"/>
            <w:hideMark/>
          </w:tcPr>
          <w:p w14:paraId="11A3D120"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NO</w:t>
            </w:r>
          </w:p>
        </w:tc>
        <w:tc>
          <w:tcPr>
            <w:tcW w:w="992" w:type="dxa"/>
            <w:shd w:val="clear" w:color="auto" w:fill="FFFFFF"/>
            <w:hideMark/>
          </w:tcPr>
          <w:p w14:paraId="549A7C5C"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MUL</w:t>
            </w:r>
          </w:p>
        </w:tc>
        <w:tc>
          <w:tcPr>
            <w:tcW w:w="1134" w:type="dxa"/>
            <w:shd w:val="clear" w:color="auto" w:fill="FFFFFF"/>
            <w:hideMark/>
          </w:tcPr>
          <w:p w14:paraId="45A1B70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(NULL)</w:t>
            </w:r>
          </w:p>
        </w:tc>
        <w:tc>
          <w:tcPr>
            <w:tcW w:w="1559" w:type="dxa"/>
            <w:shd w:val="clear" w:color="auto" w:fill="FFFFFF"/>
            <w:hideMark/>
          </w:tcPr>
          <w:p w14:paraId="67F8618F" w14:textId="61CC2DDA"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3EC3A41C" w14:textId="7107FF86"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1161D2" w14:paraId="3894BA2F" w14:textId="77777777" w:rsidTr="00887AB3">
        <w:trPr>
          <w:tblCellSpacing w:w="0" w:type="dxa"/>
        </w:trPr>
        <w:tc>
          <w:tcPr>
            <w:tcW w:w="1410" w:type="dxa"/>
            <w:shd w:val="clear" w:color="auto" w:fill="FFFFFF"/>
            <w:hideMark/>
          </w:tcPr>
          <w:p w14:paraId="0A0FD7C7"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error</w:t>
            </w:r>
          </w:p>
        </w:tc>
        <w:tc>
          <w:tcPr>
            <w:tcW w:w="1559" w:type="dxa"/>
            <w:shd w:val="clear" w:color="auto" w:fill="FFFFFF"/>
            <w:hideMark/>
          </w:tcPr>
          <w:p w14:paraId="1CD59861"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tinyint</w:t>
            </w:r>
            <w:proofErr w:type="spellEnd"/>
            <w:r w:rsidRPr="001161D2">
              <w:rPr>
                <w:rFonts w:ascii="Verdana" w:eastAsia="微软雅黑" w:hAnsi="Verdana" w:cs="宋体"/>
                <w:color w:val="000000"/>
                <w:kern w:val="0"/>
                <w:sz w:val="17"/>
                <w:szCs w:val="17"/>
              </w:rPr>
              <w:t>(1)</w:t>
            </w:r>
          </w:p>
        </w:tc>
        <w:tc>
          <w:tcPr>
            <w:tcW w:w="851" w:type="dxa"/>
            <w:shd w:val="clear" w:color="auto" w:fill="FFFFFF"/>
            <w:hideMark/>
          </w:tcPr>
          <w:p w14:paraId="494385B9"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shd w:val="clear" w:color="auto" w:fill="FFFFFF"/>
            <w:hideMark/>
          </w:tcPr>
          <w:p w14:paraId="3E6DE4CC" w14:textId="5AE2B722"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18EF30B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shd w:val="clear" w:color="auto" w:fill="FFFFFF"/>
            <w:hideMark/>
          </w:tcPr>
          <w:p w14:paraId="2B2D9934" w14:textId="46986C24"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0F5B31DE" w14:textId="60798448"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是否做错</w:t>
            </w:r>
          </w:p>
        </w:tc>
      </w:tr>
      <w:tr w:rsidR="0005222A" w:rsidRPr="001161D2" w14:paraId="0D12AF12" w14:textId="77777777" w:rsidTr="00887AB3">
        <w:trPr>
          <w:tblCellSpacing w:w="0" w:type="dxa"/>
        </w:trPr>
        <w:tc>
          <w:tcPr>
            <w:tcW w:w="1410" w:type="dxa"/>
            <w:shd w:val="clear" w:color="auto" w:fill="FFFFFF"/>
            <w:hideMark/>
          </w:tcPr>
          <w:p w14:paraId="3CB7812E"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161D2">
              <w:rPr>
                <w:rFonts w:ascii="Verdana" w:eastAsia="微软雅黑" w:hAnsi="Verdana" w:cs="宋体"/>
                <w:color w:val="000000"/>
                <w:kern w:val="0"/>
                <w:sz w:val="17"/>
                <w:szCs w:val="17"/>
              </w:rPr>
              <w:t>errorOptionId</w:t>
            </w:r>
            <w:proofErr w:type="spellEnd"/>
          </w:p>
        </w:tc>
        <w:tc>
          <w:tcPr>
            <w:tcW w:w="1559" w:type="dxa"/>
            <w:shd w:val="clear" w:color="auto" w:fill="FFFFFF"/>
            <w:hideMark/>
          </w:tcPr>
          <w:p w14:paraId="66E38EF6"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int(4)</w:t>
            </w:r>
          </w:p>
        </w:tc>
        <w:tc>
          <w:tcPr>
            <w:tcW w:w="851" w:type="dxa"/>
            <w:shd w:val="clear" w:color="auto" w:fill="FFFFFF"/>
            <w:hideMark/>
          </w:tcPr>
          <w:p w14:paraId="42F0579F"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YES</w:t>
            </w:r>
          </w:p>
        </w:tc>
        <w:tc>
          <w:tcPr>
            <w:tcW w:w="992" w:type="dxa"/>
            <w:shd w:val="clear" w:color="auto" w:fill="FFFFFF"/>
            <w:hideMark/>
          </w:tcPr>
          <w:p w14:paraId="195E49F4" w14:textId="30D4AAE1"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5147CB4A" w14:textId="7777777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161D2">
              <w:rPr>
                <w:rFonts w:ascii="Verdana" w:eastAsia="微软雅黑" w:hAnsi="Verdana" w:cs="宋体"/>
                <w:color w:val="000000"/>
                <w:kern w:val="0"/>
                <w:sz w:val="17"/>
                <w:szCs w:val="17"/>
              </w:rPr>
              <w:t>-1</w:t>
            </w:r>
          </w:p>
        </w:tc>
        <w:tc>
          <w:tcPr>
            <w:tcW w:w="1559" w:type="dxa"/>
            <w:shd w:val="clear" w:color="auto" w:fill="FFFFFF"/>
            <w:hideMark/>
          </w:tcPr>
          <w:p w14:paraId="4A4EB1D2" w14:textId="69AC42B7"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48089A42" w14:textId="1088638A" w:rsidR="0005222A" w:rsidRPr="001161D2" w:rsidRDefault="0005222A" w:rsidP="00ED2BDC">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错误选项</w:t>
            </w:r>
          </w:p>
        </w:tc>
      </w:tr>
    </w:tbl>
    <w:p w14:paraId="20D2F7E5" w14:textId="37D93138"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14</w:t>
      </w:r>
      <w:r w:rsidRPr="00EE32D2">
        <w:rPr>
          <w:sz w:val="21"/>
          <w:szCs w:val="21"/>
        </w:rPr>
        <w:t xml:space="preserve"> </w:t>
      </w:r>
      <w:proofErr w:type="spellStart"/>
      <w:r w:rsidR="00CC792D">
        <w:rPr>
          <w:sz w:val="21"/>
          <w:szCs w:val="21"/>
        </w:rPr>
        <w:t>t</w:t>
      </w:r>
      <w:r w:rsidR="0005222A" w:rsidRPr="00EE32D2">
        <w:rPr>
          <w:rFonts w:hint="eastAsia"/>
          <w:sz w:val="21"/>
          <w:szCs w:val="21"/>
        </w:rPr>
        <w:t>b</w:t>
      </w:r>
      <w:r w:rsidR="0005222A" w:rsidRPr="00EE32D2">
        <w:rPr>
          <w:sz w:val="21"/>
          <w:szCs w:val="21"/>
        </w:rPr>
        <w:t>_option</w:t>
      </w:r>
      <w:proofErr w:type="spellEnd"/>
      <w:r w:rsidR="0005222A" w:rsidRPr="00EE32D2">
        <w:rPr>
          <w:rFonts w:hint="eastAsia"/>
          <w:sz w:val="21"/>
          <w:szCs w:val="21"/>
        </w:rPr>
        <w:t>选项表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29"/>
        <w:gridCol w:w="1555"/>
        <w:gridCol w:w="855"/>
        <w:gridCol w:w="997"/>
        <w:gridCol w:w="1140"/>
        <w:gridCol w:w="1567"/>
        <w:gridCol w:w="1140"/>
      </w:tblGrid>
      <w:tr w:rsidR="0005222A" w:rsidRPr="001B68E1" w14:paraId="240DB2DD" w14:textId="77777777" w:rsidTr="00887AB3">
        <w:trPr>
          <w:tblCellSpacing w:w="0" w:type="dxa"/>
        </w:trPr>
        <w:tc>
          <w:tcPr>
            <w:tcW w:w="1422" w:type="dxa"/>
            <w:shd w:val="clear" w:color="auto" w:fill="FFFFFF"/>
            <w:hideMark/>
          </w:tcPr>
          <w:p w14:paraId="587CC210"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Field</w:t>
            </w:r>
          </w:p>
        </w:tc>
        <w:tc>
          <w:tcPr>
            <w:tcW w:w="1547" w:type="dxa"/>
            <w:shd w:val="clear" w:color="auto" w:fill="FFFFFF"/>
            <w:hideMark/>
          </w:tcPr>
          <w:p w14:paraId="452DD0A8"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Type</w:t>
            </w:r>
          </w:p>
        </w:tc>
        <w:tc>
          <w:tcPr>
            <w:tcW w:w="851" w:type="dxa"/>
            <w:shd w:val="clear" w:color="auto" w:fill="FFFFFF"/>
            <w:hideMark/>
          </w:tcPr>
          <w:p w14:paraId="09AA85A4"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Null</w:t>
            </w:r>
          </w:p>
        </w:tc>
        <w:tc>
          <w:tcPr>
            <w:tcW w:w="992" w:type="dxa"/>
            <w:shd w:val="clear" w:color="auto" w:fill="FFFFFF"/>
            <w:hideMark/>
          </w:tcPr>
          <w:p w14:paraId="6DD5986D"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Key</w:t>
            </w:r>
          </w:p>
        </w:tc>
        <w:tc>
          <w:tcPr>
            <w:tcW w:w="1134" w:type="dxa"/>
            <w:shd w:val="clear" w:color="auto" w:fill="FFFFFF"/>
            <w:hideMark/>
          </w:tcPr>
          <w:p w14:paraId="3645821D"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Default</w:t>
            </w:r>
          </w:p>
        </w:tc>
        <w:tc>
          <w:tcPr>
            <w:tcW w:w="1559" w:type="dxa"/>
            <w:shd w:val="clear" w:color="auto" w:fill="FFFFFF"/>
            <w:hideMark/>
          </w:tcPr>
          <w:p w14:paraId="239D5765"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Extra</w:t>
            </w:r>
          </w:p>
        </w:tc>
        <w:tc>
          <w:tcPr>
            <w:tcW w:w="1134" w:type="dxa"/>
            <w:shd w:val="clear" w:color="auto" w:fill="FFFFFF"/>
            <w:hideMark/>
          </w:tcPr>
          <w:p w14:paraId="662E94C2" w14:textId="77777777" w:rsidR="0005222A" w:rsidRPr="001B68E1" w:rsidRDefault="0005222A" w:rsidP="00E216CE">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B68E1">
              <w:rPr>
                <w:rFonts w:ascii="Verdana" w:eastAsia="微软雅黑" w:hAnsi="Verdana" w:cs="宋体"/>
                <w:b/>
                <w:bCs/>
                <w:color w:val="000000"/>
                <w:kern w:val="0"/>
                <w:sz w:val="15"/>
                <w:szCs w:val="15"/>
              </w:rPr>
              <w:t>Comment</w:t>
            </w:r>
          </w:p>
        </w:tc>
      </w:tr>
      <w:tr w:rsidR="0005222A" w:rsidRPr="001B68E1" w14:paraId="7EEA847D" w14:textId="77777777" w:rsidTr="00887AB3">
        <w:trPr>
          <w:tblCellSpacing w:w="0" w:type="dxa"/>
        </w:trPr>
        <w:tc>
          <w:tcPr>
            <w:tcW w:w="1422" w:type="dxa"/>
            <w:tcBorders>
              <w:top w:val="single" w:sz="4" w:space="0" w:color="auto"/>
            </w:tcBorders>
            <w:shd w:val="clear" w:color="auto" w:fill="FFFFFF"/>
            <w:hideMark/>
          </w:tcPr>
          <w:p w14:paraId="3C93A0B3"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optionId</w:t>
            </w:r>
            <w:proofErr w:type="spellEnd"/>
          </w:p>
        </w:tc>
        <w:tc>
          <w:tcPr>
            <w:tcW w:w="1547" w:type="dxa"/>
            <w:tcBorders>
              <w:top w:val="single" w:sz="4" w:space="0" w:color="auto"/>
            </w:tcBorders>
            <w:shd w:val="clear" w:color="auto" w:fill="FFFFFF"/>
            <w:hideMark/>
          </w:tcPr>
          <w:p w14:paraId="0688D9C2"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int(4)</w:t>
            </w:r>
          </w:p>
        </w:tc>
        <w:tc>
          <w:tcPr>
            <w:tcW w:w="851" w:type="dxa"/>
            <w:tcBorders>
              <w:top w:val="single" w:sz="4" w:space="0" w:color="auto"/>
            </w:tcBorders>
            <w:shd w:val="clear" w:color="auto" w:fill="FFFFFF"/>
            <w:hideMark/>
          </w:tcPr>
          <w:p w14:paraId="4B169C13"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3D6E7260"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51268ED0"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tcBorders>
              <w:top w:val="single" w:sz="4" w:space="0" w:color="auto"/>
            </w:tcBorders>
            <w:shd w:val="clear" w:color="auto" w:fill="FFFFFF"/>
            <w:hideMark/>
          </w:tcPr>
          <w:p w14:paraId="4F419568"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auto_increment</w:t>
            </w:r>
            <w:proofErr w:type="spellEnd"/>
          </w:p>
        </w:tc>
        <w:tc>
          <w:tcPr>
            <w:tcW w:w="1134" w:type="dxa"/>
            <w:tcBorders>
              <w:top w:val="single" w:sz="4" w:space="0" w:color="auto"/>
            </w:tcBorders>
            <w:shd w:val="clear" w:color="auto" w:fill="FFFFFF"/>
            <w:hideMark/>
          </w:tcPr>
          <w:p w14:paraId="220D9A70" w14:textId="1455403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选项</w:t>
            </w:r>
            <w:r>
              <w:rPr>
                <w:rFonts w:ascii="Verdana" w:eastAsia="微软雅黑" w:hAnsi="Verdana" w:cs="宋体" w:hint="eastAsia"/>
                <w:color w:val="000000"/>
                <w:kern w:val="0"/>
                <w:sz w:val="17"/>
                <w:szCs w:val="17"/>
              </w:rPr>
              <w:t>id</w:t>
            </w:r>
          </w:p>
        </w:tc>
      </w:tr>
      <w:tr w:rsidR="0005222A" w:rsidRPr="001B68E1" w14:paraId="586CAB54" w14:textId="77777777" w:rsidTr="00887AB3">
        <w:trPr>
          <w:tblCellSpacing w:w="0" w:type="dxa"/>
        </w:trPr>
        <w:tc>
          <w:tcPr>
            <w:tcW w:w="1422" w:type="dxa"/>
            <w:shd w:val="clear" w:color="auto" w:fill="FFFFFF"/>
            <w:hideMark/>
          </w:tcPr>
          <w:p w14:paraId="05E9AC65"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optionComment</w:t>
            </w:r>
            <w:proofErr w:type="spellEnd"/>
          </w:p>
        </w:tc>
        <w:tc>
          <w:tcPr>
            <w:tcW w:w="1547" w:type="dxa"/>
            <w:shd w:val="clear" w:color="auto" w:fill="FFFFFF"/>
            <w:hideMark/>
          </w:tcPr>
          <w:p w14:paraId="70875144"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varchar(50)</w:t>
            </w:r>
          </w:p>
        </w:tc>
        <w:tc>
          <w:tcPr>
            <w:tcW w:w="851" w:type="dxa"/>
            <w:shd w:val="clear" w:color="auto" w:fill="FFFFFF"/>
            <w:hideMark/>
          </w:tcPr>
          <w:p w14:paraId="12458ED9"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shd w:val="clear" w:color="auto" w:fill="FFFFFF"/>
            <w:hideMark/>
          </w:tcPr>
          <w:p w14:paraId="1185D91A" w14:textId="258D3B6C"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56E66BBF"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shd w:val="clear" w:color="auto" w:fill="FFFFFF"/>
            <w:hideMark/>
          </w:tcPr>
          <w:p w14:paraId="60C06C28" w14:textId="362D75FA"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51021857" w14:textId="0913C633"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选项内容</w:t>
            </w:r>
          </w:p>
        </w:tc>
      </w:tr>
      <w:tr w:rsidR="0005222A" w:rsidRPr="001B68E1" w14:paraId="33110443" w14:textId="77777777" w:rsidTr="00887AB3">
        <w:trPr>
          <w:tblCellSpacing w:w="0" w:type="dxa"/>
        </w:trPr>
        <w:tc>
          <w:tcPr>
            <w:tcW w:w="1422" w:type="dxa"/>
            <w:shd w:val="clear" w:color="auto" w:fill="FFFFFF"/>
            <w:hideMark/>
          </w:tcPr>
          <w:p w14:paraId="5BF59AAB"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topicId</w:t>
            </w:r>
            <w:proofErr w:type="spellEnd"/>
          </w:p>
        </w:tc>
        <w:tc>
          <w:tcPr>
            <w:tcW w:w="1547" w:type="dxa"/>
            <w:shd w:val="clear" w:color="auto" w:fill="FFFFFF"/>
            <w:hideMark/>
          </w:tcPr>
          <w:p w14:paraId="783B7433"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int(4)</w:t>
            </w:r>
          </w:p>
        </w:tc>
        <w:tc>
          <w:tcPr>
            <w:tcW w:w="851" w:type="dxa"/>
            <w:shd w:val="clear" w:color="auto" w:fill="FFFFFF"/>
            <w:hideMark/>
          </w:tcPr>
          <w:p w14:paraId="1BE5BFD1"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shd w:val="clear" w:color="auto" w:fill="FFFFFF"/>
            <w:hideMark/>
          </w:tcPr>
          <w:p w14:paraId="57FC6EFE"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MUL</w:t>
            </w:r>
          </w:p>
        </w:tc>
        <w:tc>
          <w:tcPr>
            <w:tcW w:w="1134" w:type="dxa"/>
            <w:shd w:val="clear" w:color="auto" w:fill="FFFFFF"/>
            <w:hideMark/>
          </w:tcPr>
          <w:p w14:paraId="0A3AFDB6"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(NULL)</w:t>
            </w:r>
          </w:p>
        </w:tc>
        <w:tc>
          <w:tcPr>
            <w:tcW w:w="1559" w:type="dxa"/>
            <w:shd w:val="clear" w:color="auto" w:fill="FFFFFF"/>
            <w:hideMark/>
          </w:tcPr>
          <w:p w14:paraId="1423F720" w14:textId="56A745DA"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42CC4F75" w14:textId="6A2FA64B"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B68E1" w14:paraId="59F31711" w14:textId="77777777" w:rsidTr="00887AB3">
        <w:trPr>
          <w:tblCellSpacing w:w="0" w:type="dxa"/>
        </w:trPr>
        <w:tc>
          <w:tcPr>
            <w:tcW w:w="1422" w:type="dxa"/>
            <w:shd w:val="clear" w:color="auto" w:fill="FFFFFF"/>
            <w:hideMark/>
          </w:tcPr>
          <w:p w14:paraId="2EDD4021"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correct</w:t>
            </w:r>
          </w:p>
        </w:tc>
        <w:tc>
          <w:tcPr>
            <w:tcW w:w="1547" w:type="dxa"/>
            <w:shd w:val="clear" w:color="auto" w:fill="FFFFFF"/>
            <w:hideMark/>
          </w:tcPr>
          <w:p w14:paraId="78F1F7E5"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1B68E1">
              <w:rPr>
                <w:rFonts w:ascii="Verdana" w:eastAsia="微软雅黑" w:hAnsi="Verdana" w:cs="宋体"/>
                <w:color w:val="000000"/>
                <w:kern w:val="0"/>
                <w:sz w:val="17"/>
                <w:szCs w:val="17"/>
              </w:rPr>
              <w:t>tinyint</w:t>
            </w:r>
            <w:proofErr w:type="spellEnd"/>
            <w:r w:rsidRPr="001B68E1">
              <w:rPr>
                <w:rFonts w:ascii="Verdana" w:eastAsia="微软雅黑" w:hAnsi="Verdana" w:cs="宋体"/>
                <w:color w:val="000000"/>
                <w:kern w:val="0"/>
                <w:sz w:val="17"/>
                <w:szCs w:val="17"/>
              </w:rPr>
              <w:t>(1)</w:t>
            </w:r>
          </w:p>
        </w:tc>
        <w:tc>
          <w:tcPr>
            <w:tcW w:w="851" w:type="dxa"/>
            <w:shd w:val="clear" w:color="auto" w:fill="FFFFFF"/>
            <w:hideMark/>
          </w:tcPr>
          <w:p w14:paraId="75BFF816"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NO</w:t>
            </w:r>
          </w:p>
        </w:tc>
        <w:tc>
          <w:tcPr>
            <w:tcW w:w="992" w:type="dxa"/>
            <w:shd w:val="clear" w:color="auto" w:fill="FFFFFF"/>
            <w:hideMark/>
          </w:tcPr>
          <w:p w14:paraId="609D5369" w14:textId="410B6CE1"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0E95C0E2" w14:textId="77777777"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1B68E1">
              <w:rPr>
                <w:rFonts w:ascii="Verdana" w:eastAsia="微软雅黑" w:hAnsi="Verdana" w:cs="宋体"/>
                <w:color w:val="000000"/>
                <w:kern w:val="0"/>
                <w:sz w:val="17"/>
                <w:szCs w:val="17"/>
              </w:rPr>
              <w:t>0</w:t>
            </w:r>
          </w:p>
        </w:tc>
        <w:tc>
          <w:tcPr>
            <w:tcW w:w="1559" w:type="dxa"/>
            <w:shd w:val="clear" w:color="auto" w:fill="FFFFFF"/>
            <w:hideMark/>
          </w:tcPr>
          <w:p w14:paraId="22155A7F" w14:textId="6E5CC136"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283D7D0D" w14:textId="776D2DC6" w:rsidR="0005222A" w:rsidRPr="001B68E1" w:rsidRDefault="0005222A" w:rsidP="00E216CE">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是否是正确答案</w:t>
            </w:r>
          </w:p>
        </w:tc>
      </w:tr>
    </w:tbl>
    <w:p w14:paraId="5DC8BB9E" w14:textId="5988E932"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15</w:t>
      </w:r>
      <w:r w:rsidRPr="00EE32D2">
        <w:rPr>
          <w:sz w:val="21"/>
          <w:szCs w:val="21"/>
        </w:rPr>
        <w:t xml:space="preserve"> </w:t>
      </w:r>
      <w:proofErr w:type="spellStart"/>
      <w:r w:rsidR="00CC792D">
        <w:rPr>
          <w:sz w:val="21"/>
          <w:szCs w:val="21"/>
        </w:rPr>
        <w:t>t</w:t>
      </w:r>
      <w:r w:rsidR="0005222A" w:rsidRPr="00EE32D2">
        <w:rPr>
          <w:rFonts w:hint="eastAsia"/>
          <w:sz w:val="21"/>
          <w:szCs w:val="21"/>
        </w:rPr>
        <w:t>b_province</w:t>
      </w:r>
      <w:proofErr w:type="spellEnd"/>
      <w:r w:rsidR="0005222A" w:rsidRPr="00EE32D2">
        <w:rPr>
          <w:rFonts w:hint="eastAsia"/>
          <w:sz w:val="21"/>
          <w:szCs w:val="21"/>
        </w:rPr>
        <w:t>省份表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7"/>
        <w:gridCol w:w="1567"/>
        <w:gridCol w:w="855"/>
        <w:gridCol w:w="997"/>
        <w:gridCol w:w="1140"/>
        <w:gridCol w:w="1567"/>
        <w:gridCol w:w="1140"/>
      </w:tblGrid>
      <w:tr w:rsidR="0005222A" w:rsidRPr="0023493E" w14:paraId="50D12967" w14:textId="77777777" w:rsidTr="00887AB3">
        <w:trPr>
          <w:tblCellSpacing w:w="0" w:type="dxa"/>
        </w:trPr>
        <w:tc>
          <w:tcPr>
            <w:tcW w:w="1410" w:type="dxa"/>
            <w:shd w:val="clear" w:color="auto" w:fill="FFFFFF"/>
            <w:hideMark/>
          </w:tcPr>
          <w:p w14:paraId="78D2916F"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Field</w:t>
            </w:r>
          </w:p>
        </w:tc>
        <w:tc>
          <w:tcPr>
            <w:tcW w:w="1559" w:type="dxa"/>
            <w:shd w:val="clear" w:color="auto" w:fill="FFFFFF"/>
            <w:hideMark/>
          </w:tcPr>
          <w:p w14:paraId="412244E3"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Type</w:t>
            </w:r>
          </w:p>
        </w:tc>
        <w:tc>
          <w:tcPr>
            <w:tcW w:w="851" w:type="dxa"/>
            <w:shd w:val="clear" w:color="auto" w:fill="FFFFFF"/>
            <w:hideMark/>
          </w:tcPr>
          <w:p w14:paraId="5AB99227"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Null</w:t>
            </w:r>
          </w:p>
        </w:tc>
        <w:tc>
          <w:tcPr>
            <w:tcW w:w="992" w:type="dxa"/>
            <w:shd w:val="clear" w:color="auto" w:fill="FFFFFF"/>
            <w:hideMark/>
          </w:tcPr>
          <w:p w14:paraId="1C28CC45"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Key</w:t>
            </w:r>
          </w:p>
        </w:tc>
        <w:tc>
          <w:tcPr>
            <w:tcW w:w="1134" w:type="dxa"/>
            <w:shd w:val="clear" w:color="auto" w:fill="FFFFFF"/>
            <w:hideMark/>
          </w:tcPr>
          <w:p w14:paraId="64312E55"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Default</w:t>
            </w:r>
          </w:p>
        </w:tc>
        <w:tc>
          <w:tcPr>
            <w:tcW w:w="1559" w:type="dxa"/>
            <w:shd w:val="clear" w:color="auto" w:fill="FFFFFF"/>
            <w:hideMark/>
          </w:tcPr>
          <w:p w14:paraId="4DCB66B8"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Extra</w:t>
            </w:r>
          </w:p>
        </w:tc>
        <w:tc>
          <w:tcPr>
            <w:tcW w:w="1134" w:type="dxa"/>
            <w:shd w:val="clear" w:color="auto" w:fill="FFFFFF"/>
            <w:hideMark/>
          </w:tcPr>
          <w:p w14:paraId="0F3073A5" w14:textId="77777777" w:rsidR="0005222A" w:rsidRPr="0023493E" w:rsidRDefault="0005222A" w:rsidP="00954A47">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23493E">
              <w:rPr>
                <w:rFonts w:ascii="Verdana" w:eastAsia="微软雅黑" w:hAnsi="Verdana" w:cs="宋体"/>
                <w:b/>
                <w:bCs/>
                <w:color w:val="000000"/>
                <w:kern w:val="0"/>
                <w:sz w:val="15"/>
                <w:szCs w:val="15"/>
              </w:rPr>
              <w:t>Comment</w:t>
            </w:r>
          </w:p>
        </w:tc>
      </w:tr>
      <w:tr w:rsidR="0005222A" w:rsidRPr="0023493E" w14:paraId="699455B7" w14:textId="77777777" w:rsidTr="00164AA3">
        <w:trPr>
          <w:tblCellSpacing w:w="0" w:type="dxa"/>
        </w:trPr>
        <w:tc>
          <w:tcPr>
            <w:tcW w:w="1410" w:type="dxa"/>
            <w:tcBorders>
              <w:top w:val="single" w:sz="4" w:space="0" w:color="auto"/>
            </w:tcBorders>
            <w:shd w:val="clear" w:color="auto" w:fill="FFFFFF"/>
            <w:hideMark/>
          </w:tcPr>
          <w:p w14:paraId="032E318F"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pid</w:t>
            </w:r>
            <w:proofErr w:type="spellEnd"/>
          </w:p>
        </w:tc>
        <w:tc>
          <w:tcPr>
            <w:tcW w:w="1559" w:type="dxa"/>
            <w:tcBorders>
              <w:top w:val="single" w:sz="4" w:space="0" w:color="auto"/>
            </w:tcBorders>
            <w:shd w:val="clear" w:color="auto" w:fill="FFFFFF"/>
            <w:hideMark/>
          </w:tcPr>
          <w:p w14:paraId="1E2FE5F6"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int(11)</w:t>
            </w:r>
          </w:p>
        </w:tc>
        <w:tc>
          <w:tcPr>
            <w:tcW w:w="851" w:type="dxa"/>
            <w:tcBorders>
              <w:top w:val="single" w:sz="4" w:space="0" w:color="auto"/>
            </w:tcBorders>
            <w:shd w:val="clear" w:color="auto" w:fill="FFFFFF"/>
            <w:hideMark/>
          </w:tcPr>
          <w:p w14:paraId="2E95CBE3"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43BB92D0"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PRI</w:t>
            </w:r>
          </w:p>
        </w:tc>
        <w:tc>
          <w:tcPr>
            <w:tcW w:w="1134" w:type="dxa"/>
            <w:tcBorders>
              <w:top w:val="single" w:sz="4" w:space="0" w:color="auto"/>
            </w:tcBorders>
            <w:shd w:val="clear" w:color="auto" w:fill="FFFFFF"/>
            <w:hideMark/>
          </w:tcPr>
          <w:p w14:paraId="0DFC1D1E"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tcBorders>
              <w:top w:val="single" w:sz="4" w:space="0" w:color="auto"/>
            </w:tcBorders>
            <w:shd w:val="clear" w:color="auto" w:fill="FFFFFF"/>
            <w:hideMark/>
          </w:tcPr>
          <w:p w14:paraId="1BF5BC6D"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23493E">
              <w:rPr>
                <w:rFonts w:ascii="Verdana" w:eastAsia="微软雅黑" w:hAnsi="Verdana" w:cs="宋体"/>
                <w:color w:val="000000"/>
                <w:kern w:val="0"/>
                <w:sz w:val="17"/>
                <w:szCs w:val="17"/>
              </w:rPr>
              <w:t>auto_increme</w:t>
            </w:r>
            <w:r w:rsidRPr="0023493E">
              <w:rPr>
                <w:rFonts w:ascii="Verdana" w:eastAsia="微软雅黑" w:hAnsi="Verdana" w:cs="宋体"/>
                <w:color w:val="000000"/>
                <w:kern w:val="0"/>
                <w:sz w:val="17"/>
                <w:szCs w:val="17"/>
              </w:rPr>
              <w:lastRenderedPageBreak/>
              <w:t>nt</w:t>
            </w:r>
            <w:proofErr w:type="spellEnd"/>
          </w:p>
        </w:tc>
        <w:tc>
          <w:tcPr>
            <w:tcW w:w="1134" w:type="dxa"/>
            <w:tcBorders>
              <w:top w:val="single" w:sz="4" w:space="0" w:color="auto"/>
            </w:tcBorders>
            <w:shd w:val="clear" w:color="auto" w:fill="FFFFFF"/>
            <w:hideMark/>
          </w:tcPr>
          <w:p w14:paraId="3D4A61BD" w14:textId="56DF5BF6"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lastRenderedPageBreak/>
              <w:t>省份</w:t>
            </w:r>
            <w:r>
              <w:rPr>
                <w:rFonts w:ascii="Verdana" w:eastAsia="微软雅黑" w:hAnsi="Verdana" w:cs="宋体" w:hint="eastAsia"/>
                <w:color w:val="000000"/>
                <w:kern w:val="0"/>
                <w:sz w:val="17"/>
                <w:szCs w:val="17"/>
              </w:rPr>
              <w:t>id</w:t>
            </w:r>
          </w:p>
        </w:tc>
      </w:tr>
      <w:tr w:rsidR="0005222A" w:rsidRPr="0023493E" w14:paraId="637E6647" w14:textId="77777777" w:rsidTr="00887AB3">
        <w:trPr>
          <w:tblCellSpacing w:w="0" w:type="dxa"/>
        </w:trPr>
        <w:tc>
          <w:tcPr>
            <w:tcW w:w="1410" w:type="dxa"/>
            <w:shd w:val="clear" w:color="auto" w:fill="FFFFFF"/>
            <w:hideMark/>
          </w:tcPr>
          <w:p w14:paraId="7AA94750"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name</w:t>
            </w:r>
          </w:p>
        </w:tc>
        <w:tc>
          <w:tcPr>
            <w:tcW w:w="1559" w:type="dxa"/>
            <w:shd w:val="clear" w:color="auto" w:fill="FFFFFF"/>
            <w:hideMark/>
          </w:tcPr>
          <w:p w14:paraId="4B21AF3D"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varchar(50)</w:t>
            </w:r>
          </w:p>
        </w:tc>
        <w:tc>
          <w:tcPr>
            <w:tcW w:w="851" w:type="dxa"/>
            <w:shd w:val="clear" w:color="auto" w:fill="FFFFFF"/>
            <w:hideMark/>
          </w:tcPr>
          <w:p w14:paraId="664C95A5"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YES</w:t>
            </w:r>
          </w:p>
        </w:tc>
        <w:tc>
          <w:tcPr>
            <w:tcW w:w="992" w:type="dxa"/>
            <w:shd w:val="clear" w:color="auto" w:fill="FFFFFF"/>
            <w:hideMark/>
          </w:tcPr>
          <w:p w14:paraId="2315B6A8" w14:textId="51D7C070"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130D0B19"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23493E">
              <w:rPr>
                <w:rFonts w:ascii="Verdana" w:eastAsia="微软雅黑" w:hAnsi="Verdana" w:cs="宋体"/>
                <w:color w:val="000000"/>
                <w:kern w:val="0"/>
                <w:sz w:val="17"/>
                <w:szCs w:val="17"/>
              </w:rPr>
              <w:t>(NULL)</w:t>
            </w:r>
          </w:p>
        </w:tc>
        <w:tc>
          <w:tcPr>
            <w:tcW w:w="1559" w:type="dxa"/>
            <w:shd w:val="clear" w:color="auto" w:fill="FFFFFF"/>
            <w:hideMark/>
          </w:tcPr>
          <w:p w14:paraId="766F7D2B" w14:textId="5CFE5AE2"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4" w:type="dxa"/>
            <w:shd w:val="clear" w:color="auto" w:fill="FFFFFF"/>
            <w:hideMark/>
          </w:tcPr>
          <w:p w14:paraId="2E21D894" w14:textId="77777777" w:rsidR="0005222A" w:rsidRPr="0023493E" w:rsidRDefault="0005222A" w:rsidP="00954A47">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省名</w:t>
            </w:r>
          </w:p>
        </w:tc>
      </w:tr>
    </w:tbl>
    <w:p w14:paraId="03269AB2" w14:textId="341DA53F"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16</w:t>
      </w:r>
      <w:r w:rsidRPr="00EE32D2">
        <w:rPr>
          <w:sz w:val="21"/>
          <w:szCs w:val="21"/>
        </w:rPr>
        <w:t xml:space="preserve"> </w:t>
      </w:r>
      <w:proofErr w:type="spellStart"/>
      <w:r w:rsidR="00CC792D">
        <w:rPr>
          <w:sz w:val="21"/>
          <w:szCs w:val="21"/>
        </w:rPr>
        <w:t>t</w:t>
      </w:r>
      <w:r w:rsidR="0005222A" w:rsidRPr="00EE32D2">
        <w:rPr>
          <w:rFonts w:hint="eastAsia"/>
          <w:sz w:val="21"/>
          <w:szCs w:val="21"/>
        </w:rPr>
        <w:t>b_reply</w:t>
      </w:r>
      <w:proofErr w:type="spellEnd"/>
      <w:r w:rsidR="0005222A" w:rsidRPr="00EE32D2">
        <w:rPr>
          <w:rFonts w:hint="eastAsia"/>
          <w:sz w:val="21"/>
          <w:szCs w:val="21"/>
        </w:rPr>
        <w:t>评论回复表</w:t>
      </w:r>
    </w:p>
    <w:tbl>
      <w:tblPr>
        <w:tblW w:w="4771"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1567"/>
        <w:gridCol w:w="856"/>
        <w:gridCol w:w="997"/>
        <w:gridCol w:w="1140"/>
        <w:gridCol w:w="1515"/>
        <w:gridCol w:w="1192"/>
      </w:tblGrid>
      <w:tr w:rsidR="0005222A" w:rsidRPr="00E04A73" w14:paraId="546431DA" w14:textId="77777777" w:rsidTr="00164AA3">
        <w:trPr>
          <w:tblCellSpacing w:w="0" w:type="dxa"/>
        </w:trPr>
        <w:tc>
          <w:tcPr>
            <w:tcW w:w="1412" w:type="dxa"/>
            <w:tcBorders>
              <w:bottom w:val="single" w:sz="4" w:space="0" w:color="auto"/>
            </w:tcBorders>
            <w:shd w:val="clear" w:color="auto" w:fill="FFFFFF"/>
            <w:hideMark/>
          </w:tcPr>
          <w:p w14:paraId="7B095D87"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Field</w:t>
            </w:r>
          </w:p>
        </w:tc>
        <w:tc>
          <w:tcPr>
            <w:tcW w:w="1562" w:type="dxa"/>
            <w:tcBorders>
              <w:bottom w:val="single" w:sz="4" w:space="0" w:color="auto"/>
            </w:tcBorders>
            <w:shd w:val="clear" w:color="auto" w:fill="FFFFFF"/>
            <w:hideMark/>
          </w:tcPr>
          <w:p w14:paraId="3155ED19"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Type</w:t>
            </w:r>
          </w:p>
        </w:tc>
        <w:tc>
          <w:tcPr>
            <w:tcW w:w="853" w:type="dxa"/>
            <w:tcBorders>
              <w:bottom w:val="single" w:sz="4" w:space="0" w:color="auto"/>
            </w:tcBorders>
            <w:shd w:val="clear" w:color="auto" w:fill="FFFFFF"/>
            <w:hideMark/>
          </w:tcPr>
          <w:p w14:paraId="48759599"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Null</w:t>
            </w:r>
          </w:p>
        </w:tc>
        <w:tc>
          <w:tcPr>
            <w:tcW w:w="994" w:type="dxa"/>
            <w:tcBorders>
              <w:bottom w:val="single" w:sz="4" w:space="0" w:color="auto"/>
            </w:tcBorders>
            <w:shd w:val="clear" w:color="auto" w:fill="FFFFFF"/>
            <w:hideMark/>
          </w:tcPr>
          <w:p w14:paraId="61F8ED4A"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Key</w:t>
            </w:r>
          </w:p>
        </w:tc>
        <w:tc>
          <w:tcPr>
            <w:tcW w:w="1136" w:type="dxa"/>
            <w:tcBorders>
              <w:bottom w:val="single" w:sz="4" w:space="0" w:color="auto"/>
            </w:tcBorders>
            <w:shd w:val="clear" w:color="auto" w:fill="FFFFFF"/>
            <w:hideMark/>
          </w:tcPr>
          <w:p w14:paraId="25B42081"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Default</w:t>
            </w:r>
          </w:p>
        </w:tc>
        <w:tc>
          <w:tcPr>
            <w:tcW w:w="1510" w:type="dxa"/>
            <w:tcBorders>
              <w:bottom w:val="single" w:sz="4" w:space="0" w:color="auto"/>
            </w:tcBorders>
            <w:shd w:val="clear" w:color="auto" w:fill="FFFFFF"/>
            <w:hideMark/>
          </w:tcPr>
          <w:p w14:paraId="0A4FA891"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Extra</w:t>
            </w:r>
          </w:p>
        </w:tc>
        <w:tc>
          <w:tcPr>
            <w:tcW w:w="1188" w:type="dxa"/>
            <w:tcBorders>
              <w:bottom w:val="single" w:sz="4" w:space="0" w:color="auto"/>
            </w:tcBorders>
            <w:shd w:val="clear" w:color="auto" w:fill="FFFFFF"/>
            <w:hideMark/>
          </w:tcPr>
          <w:p w14:paraId="2D0282E4" w14:textId="77777777" w:rsidR="0005222A" w:rsidRPr="00E04A73" w:rsidRDefault="0005222A" w:rsidP="00164AA3">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E04A73">
              <w:rPr>
                <w:rFonts w:ascii="Verdana" w:eastAsia="微软雅黑" w:hAnsi="Verdana" w:cs="宋体"/>
                <w:b/>
                <w:bCs/>
                <w:color w:val="000000"/>
                <w:kern w:val="0"/>
                <w:sz w:val="15"/>
                <w:szCs w:val="15"/>
              </w:rPr>
              <w:t>Comment</w:t>
            </w:r>
          </w:p>
        </w:tc>
      </w:tr>
      <w:tr w:rsidR="0005222A" w:rsidRPr="00E04A73" w14:paraId="4E5BF69D" w14:textId="77777777" w:rsidTr="00887AB3">
        <w:trPr>
          <w:tblCellSpacing w:w="0" w:type="dxa"/>
        </w:trPr>
        <w:tc>
          <w:tcPr>
            <w:tcW w:w="1412" w:type="dxa"/>
            <w:shd w:val="clear" w:color="auto" w:fill="FFFFFF"/>
            <w:hideMark/>
          </w:tcPr>
          <w:p w14:paraId="22D96DE9"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replyId</w:t>
            </w:r>
            <w:proofErr w:type="spellEnd"/>
          </w:p>
        </w:tc>
        <w:tc>
          <w:tcPr>
            <w:tcW w:w="1562" w:type="dxa"/>
            <w:shd w:val="clear" w:color="auto" w:fill="FFFFFF"/>
            <w:hideMark/>
          </w:tcPr>
          <w:p w14:paraId="0A5A44D6"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int(4)</w:t>
            </w:r>
          </w:p>
        </w:tc>
        <w:tc>
          <w:tcPr>
            <w:tcW w:w="853" w:type="dxa"/>
            <w:shd w:val="clear" w:color="auto" w:fill="FFFFFF"/>
            <w:hideMark/>
          </w:tcPr>
          <w:p w14:paraId="440F7A44"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20D26935"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PRI</w:t>
            </w:r>
          </w:p>
        </w:tc>
        <w:tc>
          <w:tcPr>
            <w:tcW w:w="1136" w:type="dxa"/>
            <w:shd w:val="clear" w:color="auto" w:fill="FFFFFF"/>
            <w:hideMark/>
          </w:tcPr>
          <w:p w14:paraId="431ADC5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7882BC88"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auto_increment</w:t>
            </w:r>
            <w:proofErr w:type="spellEnd"/>
          </w:p>
        </w:tc>
        <w:tc>
          <w:tcPr>
            <w:tcW w:w="1188" w:type="dxa"/>
            <w:shd w:val="clear" w:color="auto" w:fill="FFFFFF"/>
            <w:hideMark/>
          </w:tcPr>
          <w:p w14:paraId="4A879495" w14:textId="4CE89CC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回复</w:t>
            </w:r>
            <w:r>
              <w:rPr>
                <w:rFonts w:ascii="Verdana" w:eastAsia="微软雅黑" w:hAnsi="Verdana" w:cs="宋体" w:hint="eastAsia"/>
                <w:color w:val="000000"/>
                <w:kern w:val="0"/>
                <w:sz w:val="17"/>
                <w:szCs w:val="17"/>
              </w:rPr>
              <w:t>id</w:t>
            </w:r>
          </w:p>
        </w:tc>
      </w:tr>
      <w:tr w:rsidR="0005222A" w:rsidRPr="00E04A73" w14:paraId="57BED8DB" w14:textId="77777777" w:rsidTr="00887AB3">
        <w:trPr>
          <w:tblCellSpacing w:w="0" w:type="dxa"/>
        </w:trPr>
        <w:tc>
          <w:tcPr>
            <w:tcW w:w="1412" w:type="dxa"/>
            <w:shd w:val="clear" w:color="auto" w:fill="FFFFFF"/>
            <w:hideMark/>
          </w:tcPr>
          <w:p w14:paraId="3910C0C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replyContent</w:t>
            </w:r>
            <w:proofErr w:type="spellEnd"/>
          </w:p>
        </w:tc>
        <w:tc>
          <w:tcPr>
            <w:tcW w:w="1562" w:type="dxa"/>
            <w:shd w:val="clear" w:color="auto" w:fill="FFFFFF"/>
            <w:hideMark/>
          </w:tcPr>
          <w:p w14:paraId="52BF45D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varchar(100)</w:t>
            </w:r>
          </w:p>
        </w:tc>
        <w:tc>
          <w:tcPr>
            <w:tcW w:w="853" w:type="dxa"/>
            <w:shd w:val="clear" w:color="auto" w:fill="FFFFFF"/>
            <w:hideMark/>
          </w:tcPr>
          <w:p w14:paraId="0EE62205"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2DB3CB0C" w14:textId="12D3620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6" w:type="dxa"/>
            <w:shd w:val="clear" w:color="auto" w:fill="FFFFFF"/>
            <w:hideMark/>
          </w:tcPr>
          <w:p w14:paraId="65814BCC"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2C45B30B" w14:textId="526450F4"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88" w:type="dxa"/>
            <w:shd w:val="clear" w:color="auto" w:fill="FFFFFF"/>
            <w:hideMark/>
          </w:tcPr>
          <w:p w14:paraId="08F26FFC" w14:textId="6D827322"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回复内容</w:t>
            </w:r>
          </w:p>
        </w:tc>
      </w:tr>
      <w:tr w:rsidR="0005222A" w:rsidRPr="00E04A73" w14:paraId="56FF5843" w14:textId="77777777" w:rsidTr="00887AB3">
        <w:trPr>
          <w:tblCellSpacing w:w="0" w:type="dxa"/>
        </w:trPr>
        <w:tc>
          <w:tcPr>
            <w:tcW w:w="1412" w:type="dxa"/>
            <w:shd w:val="clear" w:color="auto" w:fill="FFFFFF"/>
            <w:hideMark/>
          </w:tcPr>
          <w:p w14:paraId="4F92403F"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replyCreateDate</w:t>
            </w:r>
            <w:proofErr w:type="spellEnd"/>
          </w:p>
        </w:tc>
        <w:tc>
          <w:tcPr>
            <w:tcW w:w="1562" w:type="dxa"/>
            <w:shd w:val="clear" w:color="auto" w:fill="FFFFFF"/>
            <w:hideMark/>
          </w:tcPr>
          <w:p w14:paraId="38B77FF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timestamp</w:t>
            </w:r>
          </w:p>
        </w:tc>
        <w:tc>
          <w:tcPr>
            <w:tcW w:w="853" w:type="dxa"/>
            <w:shd w:val="clear" w:color="auto" w:fill="FFFFFF"/>
            <w:hideMark/>
          </w:tcPr>
          <w:p w14:paraId="72B3E5DD"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7A863AA7" w14:textId="4087DF08"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36" w:type="dxa"/>
            <w:shd w:val="clear" w:color="auto" w:fill="FFFFFF"/>
            <w:hideMark/>
          </w:tcPr>
          <w:p w14:paraId="0A85241D"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CURRENT_TIMESTAMP</w:t>
            </w:r>
          </w:p>
        </w:tc>
        <w:tc>
          <w:tcPr>
            <w:tcW w:w="1510" w:type="dxa"/>
            <w:shd w:val="clear" w:color="auto" w:fill="FFFFFF"/>
            <w:hideMark/>
          </w:tcPr>
          <w:p w14:paraId="30C7215C"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on update CURRENT_TIMESTAMP</w:t>
            </w:r>
          </w:p>
        </w:tc>
        <w:tc>
          <w:tcPr>
            <w:tcW w:w="1188" w:type="dxa"/>
            <w:shd w:val="clear" w:color="auto" w:fill="FFFFFF"/>
            <w:hideMark/>
          </w:tcPr>
          <w:p w14:paraId="6257A26F" w14:textId="3783FD2A"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hint="eastAsia"/>
                <w:color w:val="000000"/>
                <w:kern w:val="0"/>
                <w:sz w:val="17"/>
                <w:szCs w:val="17"/>
              </w:rPr>
              <w:t>回复创建内容</w:t>
            </w:r>
          </w:p>
        </w:tc>
      </w:tr>
      <w:tr w:rsidR="0005222A" w:rsidRPr="00E04A73" w14:paraId="4A16872D" w14:textId="77777777" w:rsidTr="00887AB3">
        <w:trPr>
          <w:tblCellSpacing w:w="0" w:type="dxa"/>
        </w:trPr>
        <w:tc>
          <w:tcPr>
            <w:tcW w:w="1412" w:type="dxa"/>
            <w:tcBorders>
              <w:bottom w:val="nil"/>
            </w:tcBorders>
            <w:shd w:val="clear" w:color="auto" w:fill="FFFFFF"/>
            <w:hideMark/>
          </w:tcPr>
          <w:p w14:paraId="1CE9D750"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commentId</w:t>
            </w:r>
            <w:proofErr w:type="spellEnd"/>
          </w:p>
        </w:tc>
        <w:tc>
          <w:tcPr>
            <w:tcW w:w="1562" w:type="dxa"/>
            <w:tcBorders>
              <w:bottom w:val="nil"/>
            </w:tcBorders>
            <w:shd w:val="clear" w:color="auto" w:fill="FFFFFF"/>
            <w:hideMark/>
          </w:tcPr>
          <w:p w14:paraId="51F5CACA"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int(4)</w:t>
            </w:r>
          </w:p>
        </w:tc>
        <w:tc>
          <w:tcPr>
            <w:tcW w:w="853" w:type="dxa"/>
            <w:tcBorders>
              <w:bottom w:val="nil"/>
            </w:tcBorders>
            <w:shd w:val="clear" w:color="auto" w:fill="FFFFFF"/>
            <w:hideMark/>
          </w:tcPr>
          <w:p w14:paraId="5D718019"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tcBorders>
              <w:bottom w:val="nil"/>
            </w:tcBorders>
            <w:shd w:val="clear" w:color="auto" w:fill="FFFFFF"/>
            <w:hideMark/>
          </w:tcPr>
          <w:p w14:paraId="664C1B51"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tcBorders>
              <w:bottom w:val="nil"/>
            </w:tcBorders>
            <w:shd w:val="clear" w:color="auto" w:fill="FFFFFF"/>
            <w:hideMark/>
          </w:tcPr>
          <w:p w14:paraId="10C0E345" w14:textId="77777777"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tcBorders>
              <w:bottom w:val="nil"/>
            </w:tcBorders>
            <w:shd w:val="clear" w:color="auto" w:fill="FFFFFF"/>
            <w:hideMark/>
          </w:tcPr>
          <w:p w14:paraId="52DB96AC" w14:textId="5D940421"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p>
        </w:tc>
        <w:tc>
          <w:tcPr>
            <w:tcW w:w="1188" w:type="dxa"/>
            <w:tcBorders>
              <w:bottom w:val="nil"/>
            </w:tcBorders>
            <w:shd w:val="clear" w:color="auto" w:fill="FFFFFF"/>
            <w:hideMark/>
          </w:tcPr>
          <w:p w14:paraId="4D301EB3" w14:textId="126F57F5" w:rsidR="0005222A" w:rsidRPr="00E04A73" w:rsidRDefault="0005222A" w:rsidP="00164AA3">
            <w:pPr>
              <w:widowControl/>
              <w:adjustRightInd/>
              <w:spacing w:before="100" w:beforeAutospacing="1" w:after="100" w:afterAutospacing="1" w:line="240" w:lineRule="auto"/>
              <w:ind w:firstLine="340"/>
              <w:jc w:val="center"/>
              <w:textAlignment w:val="auto"/>
              <w:rPr>
                <w:rFonts w:ascii="Verdana" w:eastAsia="微软雅黑" w:hAnsi="Verdana" w:cs="宋体"/>
                <w:color w:val="000000"/>
                <w:kern w:val="0"/>
                <w:sz w:val="17"/>
                <w:szCs w:val="17"/>
              </w:rPr>
            </w:pPr>
            <w:r>
              <w:rPr>
                <w:rFonts w:ascii="Verdana" w:eastAsia="微软雅黑" w:hAnsi="Verdana" w:cs="宋体"/>
                <w:color w:val="000000"/>
                <w:kern w:val="0"/>
                <w:sz w:val="17"/>
                <w:szCs w:val="17"/>
              </w:rPr>
              <w:t>评论</w:t>
            </w:r>
            <w:r>
              <w:rPr>
                <w:rFonts w:ascii="Verdana" w:eastAsia="微软雅黑" w:hAnsi="Verdana" w:cs="宋体"/>
                <w:color w:val="000000"/>
                <w:kern w:val="0"/>
                <w:sz w:val="17"/>
                <w:szCs w:val="17"/>
              </w:rPr>
              <w:t>id</w:t>
            </w:r>
          </w:p>
        </w:tc>
      </w:tr>
      <w:tr w:rsidR="0005222A" w:rsidRPr="00E04A73" w14:paraId="2ABA6995" w14:textId="77777777" w:rsidTr="00887AB3">
        <w:trPr>
          <w:tblCellSpacing w:w="0" w:type="dxa"/>
        </w:trPr>
        <w:tc>
          <w:tcPr>
            <w:tcW w:w="1412" w:type="dxa"/>
            <w:shd w:val="clear" w:color="auto" w:fill="FFFFFF"/>
            <w:hideMark/>
          </w:tcPr>
          <w:p w14:paraId="5D4CB47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replyFatherId</w:t>
            </w:r>
            <w:proofErr w:type="spellEnd"/>
          </w:p>
        </w:tc>
        <w:tc>
          <w:tcPr>
            <w:tcW w:w="1562" w:type="dxa"/>
            <w:shd w:val="clear" w:color="auto" w:fill="FFFFFF"/>
            <w:hideMark/>
          </w:tcPr>
          <w:p w14:paraId="62B53C3C"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int(4)</w:t>
            </w:r>
          </w:p>
        </w:tc>
        <w:tc>
          <w:tcPr>
            <w:tcW w:w="853" w:type="dxa"/>
            <w:shd w:val="clear" w:color="auto" w:fill="FFFFFF"/>
            <w:hideMark/>
          </w:tcPr>
          <w:p w14:paraId="5DD4AA4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42964A6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6" w:type="dxa"/>
            <w:shd w:val="clear" w:color="auto" w:fill="FFFFFF"/>
            <w:hideMark/>
          </w:tcPr>
          <w:p w14:paraId="1AB02F2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-1</w:t>
            </w:r>
          </w:p>
        </w:tc>
        <w:tc>
          <w:tcPr>
            <w:tcW w:w="1510" w:type="dxa"/>
            <w:shd w:val="clear" w:color="auto" w:fill="FFFFFF"/>
            <w:hideMark/>
          </w:tcPr>
          <w:p w14:paraId="740CA7D4"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248F5B9D"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color w:val="000000"/>
                <w:kern w:val="0"/>
                <w:sz w:val="17"/>
                <w:szCs w:val="17"/>
              </w:rPr>
              <w:t>回复父</w:t>
            </w:r>
            <w:r>
              <w:rPr>
                <w:rFonts w:ascii="Verdana" w:eastAsia="微软雅黑" w:hAnsi="Verdana" w:cs="宋体"/>
                <w:color w:val="000000"/>
                <w:kern w:val="0"/>
                <w:sz w:val="17"/>
                <w:szCs w:val="17"/>
              </w:rPr>
              <w:t>id</w:t>
            </w:r>
          </w:p>
        </w:tc>
      </w:tr>
      <w:tr w:rsidR="0005222A" w:rsidRPr="00E04A73" w14:paraId="2566C93A" w14:textId="77777777" w:rsidTr="00887AB3">
        <w:trPr>
          <w:tblCellSpacing w:w="0" w:type="dxa"/>
        </w:trPr>
        <w:tc>
          <w:tcPr>
            <w:tcW w:w="1412" w:type="dxa"/>
            <w:shd w:val="clear" w:color="auto" w:fill="FFFFFF"/>
            <w:hideMark/>
          </w:tcPr>
          <w:p w14:paraId="4C7140E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toUid</w:t>
            </w:r>
            <w:proofErr w:type="spellEnd"/>
          </w:p>
        </w:tc>
        <w:tc>
          <w:tcPr>
            <w:tcW w:w="1562" w:type="dxa"/>
            <w:shd w:val="clear" w:color="auto" w:fill="FFFFFF"/>
            <w:hideMark/>
          </w:tcPr>
          <w:p w14:paraId="2FD404EF"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char(32)</w:t>
            </w:r>
          </w:p>
        </w:tc>
        <w:tc>
          <w:tcPr>
            <w:tcW w:w="853" w:type="dxa"/>
            <w:shd w:val="clear" w:color="auto" w:fill="FFFFFF"/>
            <w:hideMark/>
          </w:tcPr>
          <w:p w14:paraId="73CE19F1"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NO</w:t>
            </w:r>
          </w:p>
        </w:tc>
        <w:tc>
          <w:tcPr>
            <w:tcW w:w="994" w:type="dxa"/>
            <w:shd w:val="clear" w:color="auto" w:fill="FFFFFF"/>
            <w:hideMark/>
          </w:tcPr>
          <w:p w14:paraId="44C61994"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shd w:val="clear" w:color="auto" w:fill="FFFFFF"/>
            <w:hideMark/>
          </w:tcPr>
          <w:p w14:paraId="7ED0134F"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0F81C80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00E3274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接受用户</w:t>
            </w:r>
            <w:r>
              <w:rPr>
                <w:rFonts w:ascii="Verdana" w:eastAsia="微软雅黑" w:hAnsi="Verdana" w:cs="宋体" w:hint="eastAsia"/>
                <w:color w:val="000000"/>
                <w:kern w:val="0"/>
                <w:sz w:val="17"/>
                <w:szCs w:val="17"/>
              </w:rPr>
              <w:t>id</w:t>
            </w:r>
          </w:p>
        </w:tc>
      </w:tr>
      <w:tr w:rsidR="0005222A" w:rsidRPr="00E04A73" w14:paraId="1C135FD3" w14:textId="77777777" w:rsidTr="00887AB3">
        <w:trPr>
          <w:tblCellSpacing w:w="0" w:type="dxa"/>
        </w:trPr>
        <w:tc>
          <w:tcPr>
            <w:tcW w:w="1412" w:type="dxa"/>
            <w:shd w:val="clear" w:color="auto" w:fill="FFFFFF"/>
            <w:hideMark/>
          </w:tcPr>
          <w:p w14:paraId="73428844"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topicId</w:t>
            </w:r>
            <w:proofErr w:type="spellEnd"/>
          </w:p>
        </w:tc>
        <w:tc>
          <w:tcPr>
            <w:tcW w:w="1562" w:type="dxa"/>
            <w:shd w:val="clear" w:color="auto" w:fill="FFFFFF"/>
            <w:hideMark/>
          </w:tcPr>
          <w:p w14:paraId="5A728802"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int(4)</w:t>
            </w:r>
          </w:p>
        </w:tc>
        <w:tc>
          <w:tcPr>
            <w:tcW w:w="853" w:type="dxa"/>
            <w:shd w:val="clear" w:color="auto" w:fill="FFFFFF"/>
            <w:hideMark/>
          </w:tcPr>
          <w:p w14:paraId="76D89B27"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6EC50C9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shd w:val="clear" w:color="auto" w:fill="FFFFFF"/>
            <w:hideMark/>
          </w:tcPr>
          <w:p w14:paraId="18820781"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4F66AE5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313A13B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E04A73" w14:paraId="186E78E2" w14:textId="77777777" w:rsidTr="00887AB3">
        <w:trPr>
          <w:tblCellSpacing w:w="0" w:type="dxa"/>
        </w:trPr>
        <w:tc>
          <w:tcPr>
            <w:tcW w:w="1412" w:type="dxa"/>
            <w:shd w:val="clear" w:color="auto" w:fill="FFFFFF"/>
            <w:hideMark/>
          </w:tcPr>
          <w:p w14:paraId="2E4FDD4C"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uid</w:t>
            </w:r>
            <w:proofErr w:type="spellEnd"/>
          </w:p>
        </w:tc>
        <w:tc>
          <w:tcPr>
            <w:tcW w:w="1562" w:type="dxa"/>
            <w:shd w:val="clear" w:color="auto" w:fill="FFFFFF"/>
            <w:hideMark/>
          </w:tcPr>
          <w:p w14:paraId="48E97690"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char(32)</w:t>
            </w:r>
          </w:p>
        </w:tc>
        <w:tc>
          <w:tcPr>
            <w:tcW w:w="853" w:type="dxa"/>
            <w:shd w:val="clear" w:color="auto" w:fill="FFFFFF"/>
            <w:hideMark/>
          </w:tcPr>
          <w:p w14:paraId="3F7656DE"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39EF5359"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MUL</w:t>
            </w:r>
          </w:p>
        </w:tc>
        <w:tc>
          <w:tcPr>
            <w:tcW w:w="1136" w:type="dxa"/>
            <w:shd w:val="clear" w:color="auto" w:fill="FFFFFF"/>
            <w:hideMark/>
          </w:tcPr>
          <w:p w14:paraId="2D5D48DC"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(NULL)</w:t>
            </w:r>
          </w:p>
        </w:tc>
        <w:tc>
          <w:tcPr>
            <w:tcW w:w="1510" w:type="dxa"/>
            <w:shd w:val="clear" w:color="auto" w:fill="FFFFFF"/>
            <w:hideMark/>
          </w:tcPr>
          <w:p w14:paraId="6EC0FD5B"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7CC4794D"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发送用户</w:t>
            </w:r>
            <w:r>
              <w:rPr>
                <w:rFonts w:ascii="Verdana" w:eastAsia="微软雅黑" w:hAnsi="Verdana" w:cs="宋体" w:hint="eastAsia"/>
                <w:color w:val="000000"/>
                <w:kern w:val="0"/>
                <w:sz w:val="17"/>
                <w:szCs w:val="17"/>
              </w:rPr>
              <w:t>id</w:t>
            </w:r>
          </w:p>
        </w:tc>
      </w:tr>
      <w:tr w:rsidR="0005222A" w:rsidRPr="00E04A73" w14:paraId="7D0FFDA1" w14:textId="77777777" w:rsidTr="00887AB3">
        <w:trPr>
          <w:tblCellSpacing w:w="0" w:type="dxa"/>
        </w:trPr>
        <w:tc>
          <w:tcPr>
            <w:tcW w:w="1412" w:type="dxa"/>
            <w:shd w:val="clear" w:color="auto" w:fill="FFFFFF"/>
            <w:hideMark/>
          </w:tcPr>
          <w:p w14:paraId="61203DF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isRead</w:t>
            </w:r>
            <w:proofErr w:type="spellEnd"/>
          </w:p>
        </w:tc>
        <w:tc>
          <w:tcPr>
            <w:tcW w:w="1562" w:type="dxa"/>
            <w:shd w:val="clear" w:color="auto" w:fill="FFFFFF"/>
            <w:hideMark/>
          </w:tcPr>
          <w:p w14:paraId="2CF5C143"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E04A73">
              <w:rPr>
                <w:rFonts w:ascii="Verdana" w:eastAsia="微软雅黑" w:hAnsi="Verdana" w:cs="宋体"/>
                <w:color w:val="000000"/>
                <w:kern w:val="0"/>
                <w:sz w:val="17"/>
                <w:szCs w:val="17"/>
              </w:rPr>
              <w:t>tinyint</w:t>
            </w:r>
            <w:proofErr w:type="spellEnd"/>
            <w:r w:rsidRPr="00E04A73">
              <w:rPr>
                <w:rFonts w:ascii="Verdana" w:eastAsia="微软雅黑" w:hAnsi="Verdana" w:cs="宋体"/>
                <w:color w:val="000000"/>
                <w:kern w:val="0"/>
                <w:sz w:val="17"/>
                <w:szCs w:val="17"/>
              </w:rPr>
              <w:t>(1)</w:t>
            </w:r>
          </w:p>
        </w:tc>
        <w:tc>
          <w:tcPr>
            <w:tcW w:w="853" w:type="dxa"/>
            <w:shd w:val="clear" w:color="auto" w:fill="FFFFFF"/>
            <w:hideMark/>
          </w:tcPr>
          <w:p w14:paraId="6B03F856"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YES</w:t>
            </w:r>
          </w:p>
        </w:tc>
        <w:tc>
          <w:tcPr>
            <w:tcW w:w="994" w:type="dxa"/>
            <w:shd w:val="clear" w:color="auto" w:fill="FFFFFF"/>
            <w:hideMark/>
          </w:tcPr>
          <w:p w14:paraId="125AE2A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36" w:type="dxa"/>
            <w:shd w:val="clear" w:color="auto" w:fill="FFFFFF"/>
            <w:hideMark/>
          </w:tcPr>
          <w:p w14:paraId="43B5A0E5"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0</w:t>
            </w:r>
          </w:p>
        </w:tc>
        <w:tc>
          <w:tcPr>
            <w:tcW w:w="1510" w:type="dxa"/>
            <w:shd w:val="clear" w:color="auto" w:fill="FFFFFF"/>
            <w:hideMark/>
          </w:tcPr>
          <w:p w14:paraId="29EA3993"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 </w:t>
            </w:r>
          </w:p>
        </w:tc>
        <w:tc>
          <w:tcPr>
            <w:tcW w:w="1188" w:type="dxa"/>
            <w:shd w:val="clear" w:color="auto" w:fill="FFFFFF"/>
            <w:hideMark/>
          </w:tcPr>
          <w:p w14:paraId="19AF81B7" w14:textId="77777777" w:rsidR="0005222A" w:rsidRPr="00E04A73"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E04A73">
              <w:rPr>
                <w:rFonts w:ascii="Verdana" w:eastAsia="微软雅黑" w:hAnsi="Verdana" w:cs="宋体"/>
                <w:color w:val="000000"/>
                <w:kern w:val="0"/>
                <w:sz w:val="17"/>
                <w:szCs w:val="17"/>
              </w:rPr>
              <w:t>是否已读</w:t>
            </w:r>
            <w:r w:rsidRPr="00E04A73">
              <w:rPr>
                <w:rFonts w:ascii="Verdana" w:eastAsia="微软雅黑" w:hAnsi="Verdana" w:cs="宋体"/>
                <w:color w:val="000000"/>
                <w:kern w:val="0"/>
                <w:sz w:val="17"/>
                <w:szCs w:val="17"/>
              </w:rPr>
              <w:t xml:space="preserve"> 0 </w:t>
            </w:r>
            <w:r w:rsidRPr="00E04A73">
              <w:rPr>
                <w:rFonts w:ascii="Verdana" w:eastAsia="微软雅黑" w:hAnsi="Verdana" w:cs="宋体"/>
                <w:color w:val="000000"/>
                <w:kern w:val="0"/>
                <w:sz w:val="17"/>
                <w:szCs w:val="17"/>
              </w:rPr>
              <w:t>未读，</w:t>
            </w:r>
            <w:r w:rsidRPr="00E04A73">
              <w:rPr>
                <w:rFonts w:ascii="Verdana" w:eastAsia="微软雅黑" w:hAnsi="Verdana" w:cs="宋体"/>
                <w:color w:val="000000"/>
                <w:kern w:val="0"/>
                <w:sz w:val="17"/>
                <w:szCs w:val="17"/>
              </w:rPr>
              <w:t xml:space="preserve"> 1</w:t>
            </w:r>
            <w:r w:rsidRPr="00E04A73">
              <w:rPr>
                <w:rFonts w:ascii="Verdana" w:eastAsia="微软雅黑" w:hAnsi="Verdana" w:cs="宋体"/>
                <w:color w:val="000000"/>
                <w:kern w:val="0"/>
                <w:sz w:val="17"/>
                <w:szCs w:val="17"/>
              </w:rPr>
              <w:t>已读</w:t>
            </w:r>
          </w:p>
        </w:tc>
      </w:tr>
    </w:tbl>
    <w:p w14:paraId="6981F382" w14:textId="2AF05943"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w:t>
      </w:r>
      <w:r w:rsidR="00D42E3A" w:rsidRPr="00EE32D2">
        <w:rPr>
          <w:sz w:val="21"/>
          <w:szCs w:val="21"/>
        </w:rPr>
        <w:t>17</w:t>
      </w:r>
      <w:r w:rsidRPr="00EE32D2">
        <w:rPr>
          <w:sz w:val="21"/>
          <w:szCs w:val="21"/>
        </w:rPr>
        <w:t xml:space="preserve"> </w:t>
      </w:r>
      <w:proofErr w:type="spellStart"/>
      <w:r w:rsidR="00CC792D">
        <w:rPr>
          <w:sz w:val="21"/>
          <w:szCs w:val="21"/>
        </w:rPr>
        <w:t>t</w:t>
      </w:r>
      <w:r w:rsidR="0005222A" w:rsidRPr="00EE32D2">
        <w:rPr>
          <w:rFonts w:hint="eastAsia"/>
          <w:sz w:val="21"/>
          <w:szCs w:val="21"/>
        </w:rPr>
        <w:t>b_topic</w:t>
      </w:r>
      <w:proofErr w:type="spellEnd"/>
      <w:r w:rsidR="0005222A" w:rsidRPr="00EE32D2">
        <w:rPr>
          <w:rFonts w:hint="eastAsia"/>
          <w:sz w:val="21"/>
          <w:szCs w:val="21"/>
        </w:rPr>
        <w:t>题目表</w:t>
      </w:r>
    </w:p>
    <w:tbl>
      <w:tblPr>
        <w:tblW w:w="4771" w:type="pct"/>
        <w:tblCellSpacing w:w="0"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8"/>
        <w:gridCol w:w="1567"/>
        <w:gridCol w:w="855"/>
        <w:gridCol w:w="997"/>
        <w:gridCol w:w="1140"/>
        <w:gridCol w:w="1424"/>
        <w:gridCol w:w="1282"/>
      </w:tblGrid>
      <w:tr w:rsidR="0005222A" w:rsidRPr="0011355F" w14:paraId="6E2F2D81" w14:textId="77777777" w:rsidTr="00A8237B">
        <w:trPr>
          <w:tblCellSpacing w:w="0" w:type="dxa"/>
        </w:trPr>
        <w:tc>
          <w:tcPr>
            <w:tcW w:w="1410" w:type="dxa"/>
            <w:tcBorders>
              <w:bottom w:val="single" w:sz="4" w:space="0" w:color="auto"/>
            </w:tcBorders>
            <w:shd w:val="clear" w:color="auto" w:fill="FFFFFF"/>
            <w:hideMark/>
          </w:tcPr>
          <w:p w14:paraId="3967C354"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Field</w:t>
            </w:r>
          </w:p>
        </w:tc>
        <w:tc>
          <w:tcPr>
            <w:tcW w:w="1559" w:type="dxa"/>
            <w:tcBorders>
              <w:bottom w:val="single" w:sz="4" w:space="0" w:color="auto"/>
            </w:tcBorders>
            <w:shd w:val="clear" w:color="auto" w:fill="FFFFFF"/>
            <w:hideMark/>
          </w:tcPr>
          <w:p w14:paraId="5CBD4614"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Type</w:t>
            </w:r>
          </w:p>
        </w:tc>
        <w:tc>
          <w:tcPr>
            <w:tcW w:w="851" w:type="dxa"/>
            <w:tcBorders>
              <w:bottom w:val="single" w:sz="4" w:space="0" w:color="auto"/>
            </w:tcBorders>
            <w:shd w:val="clear" w:color="auto" w:fill="FFFFFF"/>
            <w:hideMark/>
          </w:tcPr>
          <w:p w14:paraId="643661ED"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Null</w:t>
            </w:r>
          </w:p>
        </w:tc>
        <w:tc>
          <w:tcPr>
            <w:tcW w:w="992" w:type="dxa"/>
            <w:tcBorders>
              <w:bottom w:val="single" w:sz="4" w:space="0" w:color="auto"/>
            </w:tcBorders>
            <w:shd w:val="clear" w:color="auto" w:fill="FFFFFF"/>
            <w:hideMark/>
          </w:tcPr>
          <w:p w14:paraId="1557BA2F"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Key</w:t>
            </w:r>
          </w:p>
        </w:tc>
        <w:tc>
          <w:tcPr>
            <w:tcW w:w="1134" w:type="dxa"/>
            <w:tcBorders>
              <w:bottom w:val="single" w:sz="4" w:space="0" w:color="auto"/>
            </w:tcBorders>
            <w:shd w:val="clear" w:color="auto" w:fill="FFFFFF"/>
            <w:hideMark/>
          </w:tcPr>
          <w:p w14:paraId="618E64EE"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Default</w:t>
            </w:r>
          </w:p>
        </w:tc>
        <w:tc>
          <w:tcPr>
            <w:tcW w:w="1417" w:type="dxa"/>
            <w:tcBorders>
              <w:bottom w:val="single" w:sz="4" w:space="0" w:color="auto"/>
            </w:tcBorders>
            <w:shd w:val="clear" w:color="auto" w:fill="FFFFFF"/>
            <w:hideMark/>
          </w:tcPr>
          <w:p w14:paraId="2EC2DFB8"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Extra</w:t>
            </w:r>
          </w:p>
        </w:tc>
        <w:tc>
          <w:tcPr>
            <w:tcW w:w="1276" w:type="dxa"/>
            <w:tcBorders>
              <w:bottom w:val="single" w:sz="4" w:space="0" w:color="auto"/>
            </w:tcBorders>
            <w:shd w:val="clear" w:color="auto" w:fill="FFFFFF"/>
            <w:hideMark/>
          </w:tcPr>
          <w:p w14:paraId="050D66D8" w14:textId="77777777" w:rsidR="0005222A" w:rsidRPr="0011355F"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11355F">
              <w:rPr>
                <w:rFonts w:ascii="Verdana" w:eastAsia="微软雅黑" w:hAnsi="Verdana" w:cs="宋体"/>
                <w:b/>
                <w:bCs/>
                <w:color w:val="000000"/>
                <w:kern w:val="0"/>
                <w:sz w:val="15"/>
                <w:szCs w:val="15"/>
              </w:rPr>
              <w:t>Comment</w:t>
            </w:r>
          </w:p>
        </w:tc>
      </w:tr>
      <w:tr w:rsidR="0005222A" w:rsidRPr="0011355F" w14:paraId="1A87452F" w14:textId="77777777" w:rsidTr="00A8237B">
        <w:trPr>
          <w:tblCellSpacing w:w="0" w:type="dxa"/>
        </w:trPr>
        <w:tc>
          <w:tcPr>
            <w:tcW w:w="1410" w:type="dxa"/>
            <w:shd w:val="clear" w:color="auto" w:fill="FFFFFF"/>
            <w:hideMark/>
          </w:tcPr>
          <w:p w14:paraId="22F1A12E"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topicId</w:t>
            </w:r>
            <w:proofErr w:type="spellEnd"/>
          </w:p>
        </w:tc>
        <w:tc>
          <w:tcPr>
            <w:tcW w:w="1559" w:type="dxa"/>
            <w:shd w:val="clear" w:color="auto" w:fill="FFFFFF"/>
            <w:hideMark/>
          </w:tcPr>
          <w:p w14:paraId="2AC12A2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int(4)</w:t>
            </w:r>
          </w:p>
        </w:tc>
        <w:tc>
          <w:tcPr>
            <w:tcW w:w="851" w:type="dxa"/>
            <w:shd w:val="clear" w:color="auto" w:fill="FFFFFF"/>
            <w:hideMark/>
          </w:tcPr>
          <w:p w14:paraId="4F7B7FE6"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shd w:val="clear" w:color="auto" w:fill="FFFFFF"/>
            <w:hideMark/>
          </w:tcPr>
          <w:p w14:paraId="4FE670F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PRI</w:t>
            </w:r>
          </w:p>
        </w:tc>
        <w:tc>
          <w:tcPr>
            <w:tcW w:w="1134" w:type="dxa"/>
            <w:shd w:val="clear" w:color="auto" w:fill="FFFFFF"/>
            <w:hideMark/>
          </w:tcPr>
          <w:p w14:paraId="5687DE5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shd w:val="clear" w:color="auto" w:fill="FFFFFF"/>
            <w:hideMark/>
          </w:tcPr>
          <w:p w14:paraId="35687A34"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auto_increment</w:t>
            </w:r>
            <w:proofErr w:type="spellEnd"/>
          </w:p>
        </w:tc>
        <w:tc>
          <w:tcPr>
            <w:tcW w:w="1276" w:type="dxa"/>
            <w:shd w:val="clear" w:color="auto" w:fill="FFFFFF"/>
            <w:hideMark/>
          </w:tcPr>
          <w:p w14:paraId="0425004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w:t>
            </w:r>
            <w:r>
              <w:rPr>
                <w:rFonts w:ascii="Verdana" w:eastAsia="微软雅黑" w:hAnsi="Verdana" w:cs="宋体" w:hint="eastAsia"/>
                <w:color w:val="000000"/>
                <w:kern w:val="0"/>
                <w:sz w:val="17"/>
                <w:szCs w:val="17"/>
              </w:rPr>
              <w:t>id</w:t>
            </w:r>
          </w:p>
        </w:tc>
      </w:tr>
      <w:tr w:rsidR="0005222A" w:rsidRPr="0011355F" w14:paraId="39FD465D" w14:textId="77777777" w:rsidTr="00A8237B">
        <w:trPr>
          <w:tblCellSpacing w:w="0" w:type="dxa"/>
        </w:trPr>
        <w:tc>
          <w:tcPr>
            <w:tcW w:w="1410" w:type="dxa"/>
            <w:shd w:val="clear" w:color="auto" w:fill="FFFFFF"/>
            <w:hideMark/>
          </w:tcPr>
          <w:p w14:paraId="5275DCD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topicComment</w:t>
            </w:r>
            <w:proofErr w:type="spellEnd"/>
          </w:p>
        </w:tc>
        <w:tc>
          <w:tcPr>
            <w:tcW w:w="1559" w:type="dxa"/>
            <w:shd w:val="clear" w:color="auto" w:fill="FFFFFF"/>
            <w:hideMark/>
          </w:tcPr>
          <w:p w14:paraId="0EA4EF0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varchar(50)</w:t>
            </w:r>
          </w:p>
        </w:tc>
        <w:tc>
          <w:tcPr>
            <w:tcW w:w="851" w:type="dxa"/>
            <w:shd w:val="clear" w:color="auto" w:fill="FFFFFF"/>
            <w:hideMark/>
          </w:tcPr>
          <w:p w14:paraId="6871D23A"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shd w:val="clear" w:color="auto" w:fill="FFFFFF"/>
            <w:hideMark/>
          </w:tcPr>
          <w:p w14:paraId="719AE53E"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shd w:val="clear" w:color="auto" w:fill="FFFFFF"/>
            <w:hideMark/>
          </w:tcPr>
          <w:p w14:paraId="5E59641F"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shd w:val="clear" w:color="auto" w:fill="FFFFFF"/>
            <w:hideMark/>
          </w:tcPr>
          <w:p w14:paraId="2662E8F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shd w:val="clear" w:color="auto" w:fill="FFFFFF"/>
            <w:hideMark/>
          </w:tcPr>
          <w:p w14:paraId="3B90B85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题目内容</w:t>
            </w:r>
          </w:p>
        </w:tc>
      </w:tr>
      <w:tr w:rsidR="0005222A" w:rsidRPr="0011355F" w14:paraId="0D8F144C" w14:textId="77777777" w:rsidTr="00A8237B">
        <w:trPr>
          <w:tblCellSpacing w:w="0" w:type="dxa"/>
        </w:trPr>
        <w:tc>
          <w:tcPr>
            <w:tcW w:w="1410" w:type="dxa"/>
            <w:shd w:val="clear" w:color="auto" w:fill="FFFFFF"/>
            <w:hideMark/>
          </w:tcPr>
          <w:p w14:paraId="4481265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11355F">
              <w:rPr>
                <w:rFonts w:ascii="Verdana" w:eastAsia="微软雅黑" w:hAnsi="Verdana" w:cs="宋体"/>
                <w:color w:val="000000"/>
                <w:kern w:val="0"/>
                <w:sz w:val="17"/>
                <w:szCs w:val="17"/>
              </w:rPr>
              <w:t>classifyId</w:t>
            </w:r>
            <w:proofErr w:type="spellEnd"/>
          </w:p>
        </w:tc>
        <w:tc>
          <w:tcPr>
            <w:tcW w:w="1559" w:type="dxa"/>
            <w:shd w:val="clear" w:color="auto" w:fill="FFFFFF"/>
            <w:hideMark/>
          </w:tcPr>
          <w:p w14:paraId="29A7C4AC"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int(4)</w:t>
            </w:r>
          </w:p>
        </w:tc>
        <w:tc>
          <w:tcPr>
            <w:tcW w:w="851" w:type="dxa"/>
            <w:shd w:val="clear" w:color="auto" w:fill="FFFFFF"/>
            <w:hideMark/>
          </w:tcPr>
          <w:p w14:paraId="2430CCC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NO</w:t>
            </w:r>
          </w:p>
        </w:tc>
        <w:tc>
          <w:tcPr>
            <w:tcW w:w="992" w:type="dxa"/>
            <w:shd w:val="clear" w:color="auto" w:fill="FFFFFF"/>
            <w:hideMark/>
          </w:tcPr>
          <w:p w14:paraId="7F2BF2E2"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MUL</w:t>
            </w:r>
          </w:p>
        </w:tc>
        <w:tc>
          <w:tcPr>
            <w:tcW w:w="1134" w:type="dxa"/>
            <w:shd w:val="clear" w:color="auto" w:fill="FFFFFF"/>
            <w:hideMark/>
          </w:tcPr>
          <w:p w14:paraId="5411C215"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(NULL)</w:t>
            </w:r>
          </w:p>
        </w:tc>
        <w:tc>
          <w:tcPr>
            <w:tcW w:w="1417" w:type="dxa"/>
            <w:shd w:val="clear" w:color="auto" w:fill="FFFFFF"/>
            <w:hideMark/>
          </w:tcPr>
          <w:p w14:paraId="484F94BE"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shd w:val="clear" w:color="auto" w:fill="FFFFFF"/>
            <w:hideMark/>
          </w:tcPr>
          <w:p w14:paraId="300A133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分类</w:t>
            </w:r>
            <w:r>
              <w:rPr>
                <w:rFonts w:ascii="Verdana" w:eastAsia="微软雅黑" w:hAnsi="Verdana" w:cs="宋体" w:hint="eastAsia"/>
                <w:color w:val="000000"/>
                <w:kern w:val="0"/>
                <w:sz w:val="17"/>
                <w:szCs w:val="17"/>
              </w:rPr>
              <w:t>id</w:t>
            </w:r>
          </w:p>
        </w:tc>
      </w:tr>
      <w:tr w:rsidR="0005222A" w:rsidRPr="0011355F" w14:paraId="19CE732A" w14:textId="77777777" w:rsidTr="00A8237B">
        <w:trPr>
          <w:tblCellSpacing w:w="0" w:type="dxa"/>
        </w:trPr>
        <w:tc>
          <w:tcPr>
            <w:tcW w:w="1410" w:type="dxa"/>
            <w:shd w:val="clear" w:color="auto" w:fill="FFFFFF"/>
            <w:hideMark/>
          </w:tcPr>
          <w:p w14:paraId="450A64C0"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analysis</w:t>
            </w:r>
          </w:p>
        </w:tc>
        <w:tc>
          <w:tcPr>
            <w:tcW w:w="1559" w:type="dxa"/>
            <w:shd w:val="clear" w:color="auto" w:fill="FFFFFF"/>
            <w:hideMark/>
          </w:tcPr>
          <w:p w14:paraId="3AC7FBF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varchar(50)</w:t>
            </w:r>
          </w:p>
        </w:tc>
        <w:tc>
          <w:tcPr>
            <w:tcW w:w="851" w:type="dxa"/>
            <w:shd w:val="clear" w:color="auto" w:fill="FFFFFF"/>
            <w:hideMark/>
          </w:tcPr>
          <w:p w14:paraId="251AAB0B"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YES</w:t>
            </w:r>
          </w:p>
        </w:tc>
        <w:tc>
          <w:tcPr>
            <w:tcW w:w="992" w:type="dxa"/>
            <w:shd w:val="clear" w:color="auto" w:fill="FFFFFF"/>
            <w:hideMark/>
          </w:tcPr>
          <w:p w14:paraId="0B209D3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134" w:type="dxa"/>
            <w:shd w:val="clear" w:color="auto" w:fill="FFFFFF"/>
            <w:hideMark/>
          </w:tcPr>
          <w:p w14:paraId="7D3B0C41"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test</w:t>
            </w:r>
          </w:p>
        </w:tc>
        <w:tc>
          <w:tcPr>
            <w:tcW w:w="1417" w:type="dxa"/>
            <w:shd w:val="clear" w:color="auto" w:fill="FFFFFF"/>
            <w:hideMark/>
          </w:tcPr>
          <w:p w14:paraId="5D52274D"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p>
        </w:tc>
        <w:tc>
          <w:tcPr>
            <w:tcW w:w="1276" w:type="dxa"/>
            <w:shd w:val="clear" w:color="auto" w:fill="FFFFFF"/>
            <w:hideMark/>
          </w:tcPr>
          <w:p w14:paraId="33BAA165" w14:textId="77777777" w:rsidR="0005222A" w:rsidRPr="0011355F"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11355F">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解析</w:t>
            </w:r>
          </w:p>
        </w:tc>
      </w:tr>
    </w:tbl>
    <w:p w14:paraId="2024D313" w14:textId="62FBA12E" w:rsidR="0005222A" w:rsidRPr="00EE32D2" w:rsidRDefault="00E41426" w:rsidP="00EE32D2">
      <w:pPr>
        <w:ind w:firstLine="420"/>
        <w:jc w:val="center"/>
        <w:rPr>
          <w:sz w:val="21"/>
          <w:szCs w:val="21"/>
        </w:rPr>
      </w:pPr>
      <w:r w:rsidRPr="00EE32D2">
        <w:rPr>
          <w:sz w:val="21"/>
          <w:szCs w:val="21"/>
        </w:rPr>
        <w:t>表</w:t>
      </w:r>
      <w:r w:rsidRPr="00EE32D2">
        <w:rPr>
          <w:rFonts w:hint="eastAsia"/>
          <w:sz w:val="21"/>
          <w:szCs w:val="21"/>
        </w:rPr>
        <w:t>4</w:t>
      </w:r>
      <w:r w:rsidRPr="00EE32D2">
        <w:rPr>
          <w:sz w:val="21"/>
          <w:szCs w:val="21"/>
        </w:rPr>
        <w:t>-1</w:t>
      </w:r>
      <w:r w:rsidR="00D42E3A" w:rsidRPr="00EE32D2">
        <w:rPr>
          <w:sz w:val="21"/>
          <w:szCs w:val="21"/>
        </w:rPr>
        <w:t>8</w:t>
      </w:r>
      <w:r w:rsidRPr="00EE32D2">
        <w:rPr>
          <w:sz w:val="21"/>
          <w:szCs w:val="21"/>
        </w:rPr>
        <w:t xml:space="preserve"> </w:t>
      </w:r>
      <w:proofErr w:type="spellStart"/>
      <w:r w:rsidR="00CC792D">
        <w:rPr>
          <w:sz w:val="21"/>
          <w:szCs w:val="21"/>
        </w:rPr>
        <w:t>t</w:t>
      </w:r>
      <w:r w:rsidR="0005222A" w:rsidRPr="00EE32D2">
        <w:rPr>
          <w:rFonts w:hint="eastAsia"/>
          <w:sz w:val="21"/>
          <w:szCs w:val="21"/>
        </w:rPr>
        <w:t>b_user</w:t>
      </w:r>
      <w:proofErr w:type="spellEnd"/>
      <w:r w:rsidR="0005222A" w:rsidRPr="00EE32D2">
        <w:rPr>
          <w:rFonts w:hint="eastAsia"/>
          <w:sz w:val="21"/>
          <w:szCs w:val="21"/>
        </w:rPr>
        <w:t>用户表</w:t>
      </w:r>
    </w:p>
    <w:tbl>
      <w:tblPr>
        <w:tblW w:w="4771" w:type="pct"/>
        <w:tblCellSpacing w:w="0" w:type="dxa"/>
        <w:tblBorders>
          <w:top w:val="single" w:sz="4" w:space="0" w:color="auto"/>
          <w:bottom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8"/>
        <w:gridCol w:w="1567"/>
        <w:gridCol w:w="855"/>
        <w:gridCol w:w="997"/>
        <w:gridCol w:w="1073"/>
        <w:gridCol w:w="1491"/>
        <w:gridCol w:w="1282"/>
      </w:tblGrid>
      <w:tr w:rsidR="0005222A" w:rsidRPr="003E6E32" w14:paraId="1EF587AD" w14:textId="77777777" w:rsidTr="00A8237B">
        <w:trPr>
          <w:tblCellSpacing w:w="0" w:type="dxa"/>
        </w:trPr>
        <w:tc>
          <w:tcPr>
            <w:tcW w:w="1410" w:type="dxa"/>
            <w:shd w:val="clear" w:color="auto" w:fill="FFFFFF"/>
            <w:hideMark/>
          </w:tcPr>
          <w:p w14:paraId="3FC237F3"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Field</w:t>
            </w:r>
          </w:p>
        </w:tc>
        <w:tc>
          <w:tcPr>
            <w:tcW w:w="1559" w:type="dxa"/>
            <w:shd w:val="clear" w:color="auto" w:fill="FFFFFF"/>
            <w:hideMark/>
          </w:tcPr>
          <w:p w14:paraId="18E93A06"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Type</w:t>
            </w:r>
          </w:p>
        </w:tc>
        <w:tc>
          <w:tcPr>
            <w:tcW w:w="851" w:type="dxa"/>
            <w:shd w:val="clear" w:color="auto" w:fill="FFFFFF"/>
            <w:hideMark/>
          </w:tcPr>
          <w:p w14:paraId="4663BC5D"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Null</w:t>
            </w:r>
          </w:p>
        </w:tc>
        <w:tc>
          <w:tcPr>
            <w:tcW w:w="992" w:type="dxa"/>
            <w:shd w:val="clear" w:color="auto" w:fill="FFFFFF"/>
            <w:hideMark/>
          </w:tcPr>
          <w:p w14:paraId="7B3E20DC"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Key</w:t>
            </w:r>
          </w:p>
        </w:tc>
        <w:tc>
          <w:tcPr>
            <w:tcW w:w="1068" w:type="dxa"/>
            <w:shd w:val="clear" w:color="auto" w:fill="FFFFFF"/>
            <w:hideMark/>
          </w:tcPr>
          <w:p w14:paraId="197F9967"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Default</w:t>
            </w:r>
          </w:p>
        </w:tc>
        <w:tc>
          <w:tcPr>
            <w:tcW w:w="1483" w:type="dxa"/>
            <w:shd w:val="clear" w:color="auto" w:fill="FFFFFF"/>
            <w:hideMark/>
          </w:tcPr>
          <w:p w14:paraId="4F2CB319"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Extra</w:t>
            </w:r>
          </w:p>
        </w:tc>
        <w:tc>
          <w:tcPr>
            <w:tcW w:w="1276" w:type="dxa"/>
            <w:shd w:val="clear" w:color="auto" w:fill="FFFFFF"/>
            <w:hideMark/>
          </w:tcPr>
          <w:p w14:paraId="00DFA625" w14:textId="77777777" w:rsidR="0005222A" w:rsidRPr="003E6E32" w:rsidRDefault="0005222A" w:rsidP="00093145">
            <w:pPr>
              <w:widowControl/>
              <w:adjustRightInd/>
              <w:spacing w:line="240" w:lineRule="auto"/>
              <w:ind w:firstLine="300"/>
              <w:jc w:val="center"/>
              <w:textAlignment w:val="auto"/>
              <w:rPr>
                <w:rFonts w:ascii="Verdana" w:eastAsia="微软雅黑" w:hAnsi="Verdana" w:cs="宋体"/>
                <w:b/>
                <w:bCs/>
                <w:color w:val="000000"/>
                <w:kern w:val="0"/>
                <w:sz w:val="15"/>
                <w:szCs w:val="15"/>
              </w:rPr>
            </w:pPr>
            <w:r w:rsidRPr="003E6E32">
              <w:rPr>
                <w:rFonts w:ascii="Verdana" w:eastAsia="微软雅黑" w:hAnsi="Verdana" w:cs="宋体"/>
                <w:b/>
                <w:bCs/>
                <w:color w:val="000000"/>
                <w:kern w:val="0"/>
                <w:sz w:val="15"/>
                <w:szCs w:val="15"/>
              </w:rPr>
              <w:t>Comment</w:t>
            </w:r>
          </w:p>
        </w:tc>
      </w:tr>
      <w:tr w:rsidR="0005222A" w:rsidRPr="003E6E32" w14:paraId="0A159677" w14:textId="77777777" w:rsidTr="00A8237B">
        <w:trPr>
          <w:tblCellSpacing w:w="0" w:type="dxa"/>
        </w:trPr>
        <w:tc>
          <w:tcPr>
            <w:tcW w:w="1410" w:type="dxa"/>
            <w:tcBorders>
              <w:top w:val="single" w:sz="4" w:space="0" w:color="auto"/>
            </w:tcBorders>
            <w:shd w:val="clear" w:color="auto" w:fill="FFFFFF"/>
            <w:hideMark/>
          </w:tcPr>
          <w:p w14:paraId="4C62AE1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uid</w:t>
            </w:r>
            <w:proofErr w:type="spellEnd"/>
          </w:p>
        </w:tc>
        <w:tc>
          <w:tcPr>
            <w:tcW w:w="1559" w:type="dxa"/>
            <w:tcBorders>
              <w:top w:val="single" w:sz="4" w:space="0" w:color="auto"/>
            </w:tcBorders>
            <w:shd w:val="clear" w:color="auto" w:fill="FFFFFF"/>
            <w:hideMark/>
          </w:tcPr>
          <w:p w14:paraId="00BDC78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char(32)</w:t>
            </w:r>
          </w:p>
        </w:tc>
        <w:tc>
          <w:tcPr>
            <w:tcW w:w="851" w:type="dxa"/>
            <w:tcBorders>
              <w:top w:val="single" w:sz="4" w:space="0" w:color="auto"/>
            </w:tcBorders>
            <w:shd w:val="clear" w:color="auto" w:fill="FFFFFF"/>
            <w:hideMark/>
          </w:tcPr>
          <w:p w14:paraId="0B9CE23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tcBorders>
              <w:top w:val="single" w:sz="4" w:space="0" w:color="auto"/>
            </w:tcBorders>
            <w:shd w:val="clear" w:color="auto" w:fill="FFFFFF"/>
            <w:hideMark/>
          </w:tcPr>
          <w:p w14:paraId="1C9DF1E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PRI</w:t>
            </w:r>
          </w:p>
        </w:tc>
        <w:tc>
          <w:tcPr>
            <w:tcW w:w="1068" w:type="dxa"/>
            <w:tcBorders>
              <w:top w:val="single" w:sz="4" w:space="0" w:color="auto"/>
            </w:tcBorders>
            <w:shd w:val="clear" w:color="auto" w:fill="FFFFFF"/>
            <w:hideMark/>
          </w:tcPr>
          <w:p w14:paraId="72550AA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tcBorders>
              <w:top w:val="single" w:sz="4" w:space="0" w:color="auto"/>
            </w:tcBorders>
            <w:shd w:val="clear" w:color="auto" w:fill="FFFFFF"/>
            <w:hideMark/>
          </w:tcPr>
          <w:p w14:paraId="4387B7C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tcBorders>
              <w:top w:val="single" w:sz="4" w:space="0" w:color="auto"/>
            </w:tcBorders>
            <w:shd w:val="clear" w:color="auto" w:fill="FFFFFF"/>
            <w:hideMark/>
          </w:tcPr>
          <w:p w14:paraId="48A20138"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w:t>
            </w:r>
            <w:r>
              <w:rPr>
                <w:rFonts w:ascii="Verdana" w:eastAsia="微软雅黑" w:hAnsi="Verdana" w:cs="宋体" w:hint="eastAsia"/>
                <w:color w:val="000000"/>
                <w:kern w:val="0"/>
                <w:sz w:val="17"/>
                <w:szCs w:val="17"/>
              </w:rPr>
              <w:t>id</w:t>
            </w:r>
          </w:p>
        </w:tc>
      </w:tr>
      <w:tr w:rsidR="0005222A" w:rsidRPr="003E6E32" w14:paraId="36D7FD89" w14:textId="77777777" w:rsidTr="00A8237B">
        <w:trPr>
          <w:tblCellSpacing w:w="0" w:type="dxa"/>
        </w:trPr>
        <w:tc>
          <w:tcPr>
            <w:tcW w:w="1410" w:type="dxa"/>
            <w:shd w:val="clear" w:color="auto" w:fill="FFFFFF"/>
            <w:hideMark/>
          </w:tcPr>
          <w:p w14:paraId="793A13E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uname</w:t>
            </w:r>
            <w:proofErr w:type="spellEnd"/>
          </w:p>
        </w:tc>
        <w:tc>
          <w:tcPr>
            <w:tcW w:w="1559" w:type="dxa"/>
            <w:shd w:val="clear" w:color="auto" w:fill="FFFFFF"/>
            <w:hideMark/>
          </w:tcPr>
          <w:p w14:paraId="441A08A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char(255)</w:t>
            </w:r>
          </w:p>
        </w:tc>
        <w:tc>
          <w:tcPr>
            <w:tcW w:w="851" w:type="dxa"/>
            <w:shd w:val="clear" w:color="auto" w:fill="FFFFFF"/>
            <w:hideMark/>
          </w:tcPr>
          <w:p w14:paraId="35CB3EE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5138A89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shd w:val="clear" w:color="auto" w:fill="FFFFFF"/>
            <w:hideMark/>
          </w:tcPr>
          <w:p w14:paraId="05A7803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05EDB68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0B7F89D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用户名</w:t>
            </w:r>
          </w:p>
        </w:tc>
      </w:tr>
      <w:tr w:rsidR="0005222A" w:rsidRPr="003E6E32" w14:paraId="14296C81" w14:textId="77777777" w:rsidTr="00A8237B">
        <w:trPr>
          <w:tblCellSpacing w:w="0" w:type="dxa"/>
        </w:trPr>
        <w:tc>
          <w:tcPr>
            <w:tcW w:w="1410" w:type="dxa"/>
            <w:shd w:val="clear" w:color="auto" w:fill="FFFFFF"/>
            <w:hideMark/>
          </w:tcPr>
          <w:p w14:paraId="172630F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password</w:t>
            </w:r>
          </w:p>
        </w:tc>
        <w:tc>
          <w:tcPr>
            <w:tcW w:w="1559" w:type="dxa"/>
            <w:shd w:val="clear" w:color="auto" w:fill="FFFFFF"/>
            <w:hideMark/>
          </w:tcPr>
          <w:p w14:paraId="2F32009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char(32)</w:t>
            </w:r>
          </w:p>
        </w:tc>
        <w:tc>
          <w:tcPr>
            <w:tcW w:w="851" w:type="dxa"/>
            <w:shd w:val="clear" w:color="auto" w:fill="FFFFFF"/>
            <w:hideMark/>
          </w:tcPr>
          <w:p w14:paraId="2C4CD6C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1AD76B4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553C43D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0404356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30825CA8"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密码</w:t>
            </w:r>
          </w:p>
        </w:tc>
      </w:tr>
      <w:tr w:rsidR="0005222A" w:rsidRPr="003E6E32" w14:paraId="6EB6DDDA" w14:textId="77777777" w:rsidTr="00A8237B">
        <w:trPr>
          <w:tblCellSpacing w:w="0" w:type="dxa"/>
        </w:trPr>
        <w:tc>
          <w:tcPr>
            <w:tcW w:w="1410" w:type="dxa"/>
            <w:shd w:val="clear" w:color="auto" w:fill="FFFFFF"/>
            <w:hideMark/>
          </w:tcPr>
          <w:p w14:paraId="143451A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email</w:t>
            </w:r>
          </w:p>
        </w:tc>
        <w:tc>
          <w:tcPr>
            <w:tcW w:w="1559" w:type="dxa"/>
            <w:shd w:val="clear" w:color="auto" w:fill="FFFFFF"/>
            <w:hideMark/>
          </w:tcPr>
          <w:p w14:paraId="362E384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char(32)</w:t>
            </w:r>
          </w:p>
        </w:tc>
        <w:tc>
          <w:tcPr>
            <w:tcW w:w="851" w:type="dxa"/>
            <w:shd w:val="clear" w:color="auto" w:fill="FFFFFF"/>
            <w:hideMark/>
          </w:tcPr>
          <w:p w14:paraId="263110B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435B4D6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UNI</w:t>
            </w:r>
          </w:p>
        </w:tc>
        <w:tc>
          <w:tcPr>
            <w:tcW w:w="1068" w:type="dxa"/>
            <w:shd w:val="clear" w:color="auto" w:fill="FFFFFF"/>
            <w:hideMark/>
          </w:tcPr>
          <w:p w14:paraId="20B4DA6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552BA2E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0615003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邮箱</w:t>
            </w:r>
          </w:p>
        </w:tc>
      </w:tr>
      <w:tr w:rsidR="0005222A" w:rsidRPr="003E6E32" w14:paraId="333E79AF" w14:textId="77777777" w:rsidTr="00A8237B">
        <w:trPr>
          <w:tblCellSpacing w:w="0" w:type="dxa"/>
        </w:trPr>
        <w:tc>
          <w:tcPr>
            <w:tcW w:w="1410" w:type="dxa"/>
            <w:shd w:val="clear" w:color="auto" w:fill="FFFFFF"/>
            <w:hideMark/>
          </w:tcPr>
          <w:p w14:paraId="7869EF2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phone</w:t>
            </w:r>
          </w:p>
        </w:tc>
        <w:tc>
          <w:tcPr>
            <w:tcW w:w="1559" w:type="dxa"/>
            <w:shd w:val="clear" w:color="auto" w:fill="FFFFFF"/>
            <w:hideMark/>
          </w:tcPr>
          <w:p w14:paraId="130887D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char(11)</w:t>
            </w:r>
          </w:p>
        </w:tc>
        <w:tc>
          <w:tcPr>
            <w:tcW w:w="851" w:type="dxa"/>
            <w:shd w:val="clear" w:color="auto" w:fill="FFFFFF"/>
            <w:hideMark/>
          </w:tcPr>
          <w:p w14:paraId="4950AA8F"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shd w:val="clear" w:color="auto" w:fill="FFFFFF"/>
            <w:hideMark/>
          </w:tcPr>
          <w:p w14:paraId="36AC0D2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0181B63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(NULL)</w:t>
            </w:r>
          </w:p>
        </w:tc>
        <w:tc>
          <w:tcPr>
            <w:tcW w:w="1483" w:type="dxa"/>
            <w:shd w:val="clear" w:color="auto" w:fill="FFFFFF"/>
            <w:hideMark/>
          </w:tcPr>
          <w:p w14:paraId="6838FB8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6D1755A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电话号码</w:t>
            </w:r>
          </w:p>
        </w:tc>
      </w:tr>
      <w:tr w:rsidR="0005222A" w:rsidRPr="003E6E32" w14:paraId="7E5F3F2A" w14:textId="77777777" w:rsidTr="00A8237B">
        <w:trPr>
          <w:tblCellSpacing w:w="0" w:type="dxa"/>
        </w:trPr>
        <w:tc>
          <w:tcPr>
            <w:tcW w:w="1410" w:type="dxa"/>
            <w:shd w:val="clear" w:color="auto" w:fill="FFFFFF"/>
            <w:hideMark/>
          </w:tcPr>
          <w:p w14:paraId="7ECEEC1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sex</w:t>
            </w:r>
          </w:p>
        </w:tc>
        <w:tc>
          <w:tcPr>
            <w:tcW w:w="1559" w:type="dxa"/>
            <w:shd w:val="clear" w:color="auto" w:fill="FFFFFF"/>
            <w:hideMark/>
          </w:tcPr>
          <w:p w14:paraId="63440D1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(4)</w:t>
            </w:r>
          </w:p>
        </w:tc>
        <w:tc>
          <w:tcPr>
            <w:tcW w:w="851" w:type="dxa"/>
            <w:shd w:val="clear" w:color="auto" w:fill="FFFFFF"/>
            <w:hideMark/>
          </w:tcPr>
          <w:p w14:paraId="44B60F6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177AC90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5C7ED1C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shd w:val="clear" w:color="auto" w:fill="FFFFFF"/>
            <w:hideMark/>
          </w:tcPr>
          <w:p w14:paraId="0841CC8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5F4F4036"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性别</w:t>
            </w:r>
          </w:p>
        </w:tc>
      </w:tr>
      <w:tr w:rsidR="0005222A" w:rsidRPr="003E6E32" w14:paraId="7BCD9C29" w14:textId="77777777" w:rsidTr="00A8237B">
        <w:trPr>
          <w:tblCellSpacing w:w="0" w:type="dxa"/>
        </w:trPr>
        <w:tc>
          <w:tcPr>
            <w:tcW w:w="1410" w:type="dxa"/>
            <w:shd w:val="clear" w:color="auto" w:fill="FFFFFF"/>
            <w:hideMark/>
          </w:tcPr>
          <w:p w14:paraId="27072F8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VIP</w:t>
            </w:r>
          </w:p>
        </w:tc>
        <w:tc>
          <w:tcPr>
            <w:tcW w:w="1559" w:type="dxa"/>
            <w:shd w:val="clear" w:color="auto" w:fill="FFFFFF"/>
            <w:hideMark/>
          </w:tcPr>
          <w:p w14:paraId="59B674C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(4)</w:t>
            </w:r>
          </w:p>
        </w:tc>
        <w:tc>
          <w:tcPr>
            <w:tcW w:w="851" w:type="dxa"/>
            <w:shd w:val="clear" w:color="auto" w:fill="FFFFFF"/>
            <w:hideMark/>
          </w:tcPr>
          <w:p w14:paraId="47ABCFDD"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255220A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5ABACE6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0</w:t>
            </w:r>
          </w:p>
        </w:tc>
        <w:tc>
          <w:tcPr>
            <w:tcW w:w="1483" w:type="dxa"/>
            <w:shd w:val="clear" w:color="auto" w:fill="FFFFFF"/>
            <w:hideMark/>
          </w:tcPr>
          <w:p w14:paraId="4B8D204E"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001D36D8"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是否是</w:t>
            </w:r>
            <w:r>
              <w:rPr>
                <w:rFonts w:ascii="Verdana" w:eastAsia="微软雅黑" w:hAnsi="Verdana" w:cs="宋体" w:hint="eastAsia"/>
                <w:color w:val="000000"/>
                <w:kern w:val="0"/>
                <w:sz w:val="17"/>
                <w:szCs w:val="17"/>
              </w:rPr>
              <w:t>VIP</w:t>
            </w:r>
          </w:p>
        </w:tc>
      </w:tr>
      <w:tr w:rsidR="0005222A" w:rsidRPr="003E6E32" w14:paraId="5C4C926E" w14:textId="77777777" w:rsidTr="00A8237B">
        <w:trPr>
          <w:tblCellSpacing w:w="0" w:type="dxa"/>
        </w:trPr>
        <w:tc>
          <w:tcPr>
            <w:tcW w:w="1410" w:type="dxa"/>
            <w:shd w:val="clear" w:color="auto" w:fill="FFFFFF"/>
            <w:hideMark/>
          </w:tcPr>
          <w:p w14:paraId="19ECCAB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lastRenderedPageBreak/>
              <w:t>address</w:t>
            </w:r>
          </w:p>
        </w:tc>
        <w:tc>
          <w:tcPr>
            <w:tcW w:w="1559" w:type="dxa"/>
            <w:shd w:val="clear" w:color="auto" w:fill="FFFFFF"/>
            <w:hideMark/>
          </w:tcPr>
          <w:p w14:paraId="2C2A372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varchar(100)</w:t>
            </w:r>
          </w:p>
        </w:tc>
        <w:tc>
          <w:tcPr>
            <w:tcW w:w="851" w:type="dxa"/>
            <w:shd w:val="clear" w:color="auto" w:fill="FFFFFF"/>
            <w:hideMark/>
          </w:tcPr>
          <w:p w14:paraId="6A91ECF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YES</w:t>
            </w:r>
          </w:p>
        </w:tc>
        <w:tc>
          <w:tcPr>
            <w:tcW w:w="992" w:type="dxa"/>
            <w:shd w:val="clear" w:color="auto" w:fill="FFFFFF"/>
            <w:hideMark/>
          </w:tcPr>
          <w:p w14:paraId="7B3CA2DB"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6040B7A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shd w:val="clear" w:color="auto" w:fill="FFFFFF"/>
            <w:hideMark/>
          </w:tcPr>
          <w:p w14:paraId="2DD3351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1AA8E457"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地址</w:t>
            </w:r>
          </w:p>
        </w:tc>
      </w:tr>
      <w:tr w:rsidR="0005222A" w:rsidRPr="003E6E32" w14:paraId="3C919A73" w14:textId="77777777" w:rsidTr="00A8237B">
        <w:trPr>
          <w:tblCellSpacing w:w="0" w:type="dxa"/>
        </w:trPr>
        <w:tc>
          <w:tcPr>
            <w:tcW w:w="1410" w:type="dxa"/>
            <w:shd w:val="clear" w:color="auto" w:fill="FFFFFF"/>
            <w:hideMark/>
          </w:tcPr>
          <w:p w14:paraId="009A61F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image</w:t>
            </w:r>
          </w:p>
        </w:tc>
        <w:tc>
          <w:tcPr>
            <w:tcW w:w="1559" w:type="dxa"/>
            <w:shd w:val="clear" w:color="auto" w:fill="FFFFFF"/>
            <w:hideMark/>
          </w:tcPr>
          <w:p w14:paraId="3DAD696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varchar(255)</w:t>
            </w:r>
          </w:p>
        </w:tc>
        <w:tc>
          <w:tcPr>
            <w:tcW w:w="851" w:type="dxa"/>
            <w:shd w:val="clear" w:color="auto" w:fill="FFFFFF"/>
            <w:hideMark/>
          </w:tcPr>
          <w:p w14:paraId="40B11CA9"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65A563F2"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14F831F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/static/</w:t>
            </w:r>
            <w:proofErr w:type="spellStart"/>
            <w:r w:rsidRPr="003E6E32">
              <w:rPr>
                <w:rFonts w:ascii="Verdana" w:eastAsia="微软雅黑" w:hAnsi="Verdana" w:cs="宋体"/>
                <w:color w:val="000000"/>
                <w:kern w:val="0"/>
                <w:sz w:val="17"/>
                <w:szCs w:val="17"/>
              </w:rPr>
              <w:t>img</w:t>
            </w:r>
            <w:proofErr w:type="spellEnd"/>
            <w:r w:rsidRPr="003E6E32">
              <w:rPr>
                <w:rFonts w:ascii="Verdana" w:eastAsia="微软雅黑" w:hAnsi="Verdana" w:cs="宋体"/>
                <w:color w:val="000000"/>
                <w:kern w:val="0"/>
                <w:sz w:val="17"/>
                <w:szCs w:val="17"/>
              </w:rPr>
              <w:t>/</w:t>
            </w:r>
            <w:proofErr w:type="spellStart"/>
            <w:r w:rsidRPr="003E6E32">
              <w:rPr>
                <w:rFonts w:ascii="Verdana" w:eastAsia="微软雅黑" w:hAnsi="Verdana" w:cs="宋体"/>
                <w:color w:val="000000"/>
                <w:kern w:val="0"/>
                <w:sz w:val="17"/>
                <w:szCs w:val="17"/>
              </w:rPr>
              <w:t>userHeadImg</w:t>
            </w:r>
            <w:proofErr w:type="spellEnd"/>
            <w:r w:rsidRPr="003E6E32">
              <w:rPr>
                <w:rFonts w:ascii="Verdana" w:eastAsia="微软雅黑" w:hAnsi="Verdana" w:cs="宋体"/>
                <w:color w:val="000000"/>
                <w:kern w:val="0"/>
                <w:sz w:val="17"/>
                <w:szCs w:val="17"/>
              </w:rPr>
              <w:t>/user.png</w:t>
            </w:r>
          </w:p>
        </w:tc>
        <w:tc>
          <w:tcPr>
            <w:tcW w:w="1483" w:type="dxa"/>
            <w:shd w:val="clear" w:color="auto" w:fill="FFFFFF"/>
            <w:hideMark/>
          </w:tcPr>
          <w:p w14:paraId="10A20F5A"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3433A6C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头像地址</w:t>
            </w:r>
          </w:p>
        </w:tc>
      </w:tr>
      <w:tr w:rsidR="0005222A" w:rsidRPr="003E6E32" w14:paraId="3D5177FB" w14:textId="77777777" w:rsidTr="00A8237B">
        <w:trPr>
          <w:tblCellSpacing w:w="0" w:type="dxa"/>
        </w:trPr>
        <w:tc>
          <w:tcPr>
            <w:tcW w:w="1410" w:type="dxa"/>
            <w:shd w:val="clear" w:color="auto" w:fill="FFFFFF"/>
            <w:hideMark/>
          </w:tcPr>
          <w:p w14:paraId="38DF012C"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status</w:t>
            </w:r>
          </w:p>
        </w:tc>
        <w:tc>
          <w:tcPr>
            <w:tcW w:w="1559" w:type="dxa"/>
            <w:shd w:val="clear" w:color="auto" w:fill="FFFFFF"/>
            <w:hideMark/>
          </w:tcPr>
          <w:p w14:paraId="5E3CD531"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proofErr w:type="spellStart"/>
            <w:r w:rsidRPr="003E6E32">
              <w:rPr>
                <w:rFonts w:ascii="Verdana" w:eastAsia="微软雅黑" w:hAnsi="Verdana" w:cs="宋体"/>
                <w:color w:val="000000"/>
                <w:kern w:val="0"/>
                <w:sz w:val="17"/>
                <w:szCs w:val="17"/>
              </w:rPr>
              <w:t>tinyint</w:t>
            </w:r>
            <w:proofErr w:type="spellEnd"/>
            <w:r w:rsidRPr="003E6E32">
              <w:rPr>
                <w:rFonts w:ascii="Verdana" w:eastAsia="微软雅黑" w:hAnsi="Verdana" w:cs="宋体"/>
                <w:color w:val="000000"/>
                <w:kern w:val="0"/>
                <w:sz w:val="17"/>
                <w:szCs w:val="17"/>
              </w:rPr>
              <w:t>(1)</w:t>
            </w:r>
          </w:p>
        </w:tc>
        <w:tc>
          <w:tcPr>
            <w:tcW w:w="851" w:type="dxa"/>
            <w:shd w:val="clear" w:color="auto" w:fill="FFFFFF"/>
            <w:hideMark/>
          </w:tcPr>
          <w:p w14:paraId="5ECB9B5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NO</w:t>
            </w:r>
          </w:p>
        </w:tc>
        <w:tc>
          <w:tcPr>
            <w:tcW w:w="992" w:type="dxa"/>
            <w:shd w:val="clear" w:color="auto" w:fill="FFFFFF"/>
            <w:hideMark/>
          </w:tcPr>
          <w:p w14:paraId="4412E040"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068" w:type="dxa"/>
            <w:shd w:val="clear" w:color="auto" w:fill="FFFFFF"/>
            <w:hideMark/>
          </w:tcPr>
          <w:p w14:paraId="2331BEF5"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1</w:t>
            </w:r>
          </w:p>
        </w:tc>
        <w:tc>
          <w:tcPr>
            <w:tcW w:w="1483" w:type="dxa"/>
            <w:shd w:val="clear" w:color="auto" w:fill="FFFFFF"/>
            <w:hideMark/>
          </w:tcPr>
          <w:p w14:paraId="46779053"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p>
        </w:tc>
        <w:tc>
          <w:tcPr>
            <w:tcW w:w="1276" w:type="dxa"/>
            <w:shd w:val="clear" w:color="auto" w:fill="FFFFFF"/>
            <w:hideMark/>
          </w:tcPr>
          <w:p w14:paraId="73E89964" w14:textId="77777777" w:rsidR="0005222A" w:rsidRPr="003E6E32" w:rsidRDefault="0005222A" w:rsidP="00093145">
            <w:pPr>
              <w:widowControl/>
              <w:adjustRightInd/>
              <w:spacing w:before="100" w:beforeAutospacing="1" w:after="100" w:afterAutospacing="1" w:line="240" w:lineRule="auto"/>
              <w:ind w:firstLine="340"/>
              <w:jc w:val="left"/>
              <w:textAlignment w:val="auto"/>
              <w:rPr>
                <w:rFonts w:ascii="Verdana" w:eastAsia="微软雅黑" w:hAnsi="Verdana" w:cs="宋体"/>
                <w:color w:val="000000"/>
                <w:kern w:val="0"/>
                <w:sz w:val="17"/>
                <w:szCs w:val="17"/>
              </w:rPr>
            </w:pPr>
            <w:r w:rsidRPr="003E6E32">
              <w:rPr>
                <w:rFonts w:ascii="Verdana" w:eastAsia="微软雅黑" w:hAnsi="Verdana" w:cs="宋体"/>
                <w:color w:val="000000"/>
                <w:kern w:val="0"/>
                <w:sz w:val="17"/>
                <w:szCs w:val="17"/>
              </w:rPr>
              <w:t> </w:t>
            </w:r>
            <w:r>
              <w:rPr>
                <w:rFonts w:ascii="Verdana" w:eastAsia="微软雅黑" w:hAnsi="Verdana" w:cs="宋体" w:hint="eastAsia"/>
                <w:color w:val="000000"/>
                <w:kern w:val="0"/>
                <w:sz w:val="17"/>
                <w:szCs w:val="17"/>
              </w:rPr>
              <w:t>是否在黑名单中</w:t>
            </w:r>
          </w:p>
        </w:tc>
      </w:tr>
    </w:tbl>
    <w:p w14:paraId="7974AC53" w14:textId="77777777" w:rsidR="0005222A" w:rsidRDefault="0005222A" w:rsidP="0005222A">
      <w:pPr>
        <w:widowControl/>
        <w:adjustRightInd/>
        <w:spacing w:line="240" w:lineRule="auto"/>
        <w:ind w:firstLine="480"/>
        <w:jc w:val="left"/>
        <w:textAlignment w:val="auto"/>
      </w:pPr>
    </w:p>
    <w:p w14:paraId="245C61EA" w14:textId="77777777" w:rsidR="0005222A" w:rsidRPr="00EB5B7D" w:rsidRDefault="0005222A" w:rsidP="0005222A">
      <w:pPr>
        <w:ind w:firstLine="480"/>
      </w:pPr>
    </w:p>
    <w:p w14:paraId="34A6185B" w14:textId="77777777" w:rsidR="00D412D7" w:rsidRDefault="00D412D7">
      <w:pPr>
        <w:widowControl/>
        <w:adjustRightInd/>
        <w:spacing w:line="240" w:lineRule="auto"/>
        <w:ind w:firstLineChars="0" w:firstLine="0"/>
        <w:jc w:val="left"/>
        <w:textAlignment w:val="auto"/>
        <w:rPr>
          <w:rFonts w:ascii="黑体" w:eastAsia="黑体"/>
          <w:sz w:val="36"/>
          <w:szCs w:val="36"/>
        </w:rPr>
      </w:pPr>
      <w:r>
        <w:rPr>
          <w:rFonts w:ascii="黑体" w:eastAsia="黑体"/>
          <w:sz w:val="36"/>
          <w:szCs w:val="36"/>
        </w:rPr>
        <w:br w:type="page"/>
      </w:r>
    </w:p>
    <w:p w14:paraId="440B572D" w14:textId="7AD0BB15" w:rsidR="006260F2" w:rsidRPr="002F395D" w:rsidRDefault="006260F2" w:rsidP="002F395D">
      <w:pPr>
        <w:spacing w:beforeLines="100" w:before="326" w:afterLines="100" w:after="326" w:line="276" w:lineRule="auto"/>
        <w:ind w:firstLine="720"/>
        <w:jc w:val="center"/>
        <w:outlineLvl w:val="0"/>
        <w:rPr>
          <w:rFonts w:ascii="黑体" w:eastAsia="黑体"/>
          <w:sz w:val="36"/>
          <w:szCs w:val="36"/>
        </w:rPr>
      </w:pPr>
      <w:bookmarkStart w:id="1397" w:name="_Toc9265717"/>
      <w:r w:rsidRPr="002F395D">
        <w:rPr>
          <w:rFonts w:ascii="黑体" w:eastAsia="黑体" w:hint="eastAsia"/>
          <w:sz w:val="36"/>
          <w:szCs w:val="36"/>
        </w:rPr>
        <w:lastRenderedPageBreak/>
        <w:t>第</w:t>
      </w:r>
      <w:r w:rsidR="00A52793" w:rsidRPr="002F395D">
        <w:rPr>
          <w:rFonts w:ascii="黑体" w:eastAsia="黑体" w:hint="eastAsia"/>
          <w:sz w:val="36"/>
          <w:szCs w:val="36"/>
        </w:rPr>
        <w:t>5</w:t>
      </w:r>
      <w:r w:rsidRPr="002F395D">
        <w:rPr>
          <w:rFonts w:ascii="黑体" w:eastAsia="黑体" w:hint="eastAsia"/>
          <w:sz w:val="36"/>
          <w:szCs w:val="36"/>
        </w:rPr>
        <w:t>章 模块设计</w:t>
      </w:r>
      <w:bookmarkEnd w:id="1397"/>
    </w:p>
    <w:p w14:paraId="1374A219" w14:textId="77777777" w:rsidR="006260F2" w:rsidRDefault="006260F2" w:rsidP="00490466">
      <w:pPr>
        <w:spacing w:beforeLines="50" w:before="163" w:afterLines="50" w:after="163" w:line="276" w:lineRule="auto"/>
        <w:ind w:firstLineChars="0" w:firstLine="0"/>
        <w:jc w:val="left"/>
        <w:outlineLvl w:val="1"/>
        <w:rPr>
          <w:rFonts w:ascii="黑体" w:eastAsia="黑体"/>
          <w:sz w:val="30"/>
          <w:szCs w:val="30"/>
        </w:rPr>
      </w:pPr>
      <w:bookmarkStart w:id="1398" w:name="_Toc450058558"/>
      <w:bookmarkStart w:id="1399" w:name="_Toc9265718"/>
      <w:r>
        <w:rPr>
          <w:rFonts w:ascii="黑体" w:eastAsia="黑体" w:hint="eastAsia"/>
          <w:sz w:val="30"/>
          <w:szCs w:val="30"/>
        </w:rPr>
        <w:t>5.1 系统设计</w:t>
      </w:r>
      <w:bookmarkEnd w:id="1398"/>
      <w:bookmarkEnd w:id="1399"/>
    </w:p>
    <w:p w14:paraId="6D3CEC69" w14:textId="3B2FBC5C" w:rsidR="006260F2" w:rsidRDefault="00631A17" w:rsidP="000A7FF6">
      <w:pPr>
        <w:ind w:firstLine="480"/>
      </w:pPr>
      <w:r>
        <w:rPr>
          <w:rFonts w:hint="eastAsia"/>
        </w:rPr>
        <w:t>系统主旨在于提供用户随时随地的学习机会和其他学霸随时随地的讨论的机会、方便用户查看自己的不足，同时能够方便用户</w:t>
      </w:r>
      <w:r w:rsidR="003144E0">
        <w:rPr>
          <w:rFonts w:hint="eastAsia"/>
        </w:rPr>
        <w:t>查看错题，而不需要自己手动记录，同时能够省去很多人工的阅卷成本</w:t>
      </w:r>
      <w:r w:rsidR="00EC34DA">
        <w:rPr>
          <w:rFonts w:hint="eastAsia"/>
        </w:rPr>
        <w:t>。</w:t>
      </w:r>
    </w:p>
    <w:p w14:paraId="483790D4" w14:textId="3159F508" w:rsidR="00EC34DA" w:rsidRPr="006260F2" w:rsidRDefault="00EC34DA" w:rsidP="000A7FF6">
      <w:pPr>
        <w:ind w:firstLine="480"/>
      </w:pPr>
      <w:r>
        <w:rPr>
          <w:rFonts w:hint="eastAsia"/>
        </w:rPr>
        <w:t>系统的功能环环</w:t>
      </w:r>
      <w:r w:rsidR="00DA0A73">
        <w:rPr>
          <w:rFonts w:hint="eastAsia"/>
        </w:rPr>
        <w:t>相扣，练习模块，做题详情展示模块，收藏模块，评论回复模块，做题统计模块缺一不可，能够为用户提供一系列的功能，方便用户的学习以及减少时间的成本</w:t>
      </w:r>
    </w:p>
    <w:p w14:paraId="61F41661" w14:textId="77777777" w:rsidR="009E61F1" w:rsidRDefault="009E61F1" w:rsidP="00490466">
      <w:pPr>
        <w:spacing w:beforeLines="50" w:before="163" w:afterLines="50" w:after="163" w:line="276" w:lineRule="auto"/>
        <w:ind w:firstLineChars="0" w:firstLine="0"/>
        <w:jc w:val="left"/>
        <w:outlineLvl w:val="1"/>
        <w:rPr>
          <w:rFonts w:ascii="黑体" w:eastAsia="黑体"/>
          <w:sz w:val="30"/>
          <w:szCs w:val="30"/>
        </w:rPr>
      </w:pPr>
      <w:bookmarkStart w:id="1400" w:name="_Toc450058559"/>
      <w:bookmarkStart w:id="1401" w:name="_Toc9265719"/>
      <w:r>
        <w:rPr>
          <w:rFonts w:ascii="黑体" w:eastAsia="黑体" w:hint="eastAsia"/>
          <w:sz w:val="30"/>
          <w:szCs w:val="30"/>
        </w:rPr>
        <w:t>5.2 登陆注册模块</w:t>
      </w:r>
      <w:bookmarkEnd w:id="1400"/>
      <w:bookmarkEnd w:id="1401"/>
    </w:p>
    <w:p w14:paraId="7A1C5482" w14:textId="77777777" w:rsidR="007F3621" w:rsidRPr="0027542D" w:rsidRDefault="007F3621"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w:t>
      </w:r>
      <w:r w:rsidRPr="0027542D">
        <w:rPr>
          <w:rFonts w:ascii="黑体" w:eastAsia="黑体" w:hint="eastAsia"/>
          <w:bCs/>
        </w:rPr>
        <w:t>2</w:t>
      </w:r>
      <w:r w:rsidRPr="0027542D">
        <w:rPr>
          <w:rFonts w:ascii="黑体" w:eastAsia="黑体"/>
          <w:bCs/>
        </w:rPr>
        <w:t xml:space="preserve">.1 </w:t>
      </w:r>
      <w:r w:rsidRPr="0027542D">
        <w:rPr>
          <w:rFonts w:ascii="黑体" w:eastAsia="黑体" w:hint="eastAsia"/>
          <w:bCs/>
        </w:rPr>
        <w:t>模块描述</w:t>
      </w:r>
    </w:p>
    <w:p w14:paraId="6172FD84" w14:textId="631A050D" w:rsidR="006260F2" w:rsidRDefault="007F3621" w:rsidP="000A7FF6">
      <w:pPr>
        <w:ind w:firstLine="480"/>
      </w:pPr>
      <w:r>
        <w:rPr>
          <w:rFonts w:hint="eastAsia"/>
        </w:rPr>
        <w:t>用户使用系统的入口，所有使用平台的用户必须要注册，才能方便用户的做题统计信息，收藏，评论，错题等功能的使用</w:t>
      </w:r>
      <w:r w:rsidR="002B58D7">
        <w:rPr>
          <w:rFonts w:hint="eastAsia"/>
        </w:rPr>
        <w:t>，界面大致如图</w:t>
      </w:r>
      <w:r w:rsidR="002B58D7">
        <w:t>5</w:t>
      </w:r>
      <w:r w:rsidR="002B58D7">
        <w:rPr>
          <w:rFonts w:hint="eastAsia"/>
        </w:rPr>
        <w:t>-</w:t>
      </w:r>
      <w:r w:rsidR="002B58D7">
        <w:t>1</w:t>
      </w:r>
      <w:r w:rsidR="002B58D7">
        <w:rPr>
          <w:rFonts w:hint="eastAsia"/>
        </w:rPr>
        <w:t>登录界面、图5-</w:t>
      </w:r>
      <w:r w:rsidR="002B58D7">
        <w:t>2</w:t>
      </w:r>
      <w:r w:rsidR="002B58D7">
        <w:rPr>
          <w:rFonts w:hint="eastAsia"/>
        </w:rPr>
        <w:t>注册界面第一步、图5-</w:t>
      </w:r>
      <w:r w:rsidR="002B58D7">
        <w:t>3</w:t>
      </w:r>
      <w:r w:rsidR="002B58D7">
        <w:rPr>
          <w:rFonts w:hint="eastAsia"/>
        </w:rPr>
        <w:t>注册界面第二步、图5-</w:t>
      </w:r>
      <w:r w:rsidR="002B58D7">
        <w:t>4</w:t>
      </w:r>
      <w:r w:rsidR="002B58D7">
        <w:rPr>
          <w:rFonts w:hint="eastAsia"/>
        </w:rPr>
        <w:t>注册完成</w:t>
      </w:r>
      <w:r w:rsidR="00CC283C">
        <w:rPr>
          <w:rFonts w:hint="eastAsia"/>
        </w:rPr>
        <w:t>。</w:t>
      </w:r>
    </w:p>
    <w:p w14:paraId="0E8E6EC9" w14:textId="7BD1352A" w:rsidR="007F3621" w:rsidRPr="0027542D" w:rsidRDefault="007F3621"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 xml:space="preserve">.2.2 </w:t>
      </w:r>
      <w:r w:rsidRPr="0027542D">
        <w:rPr>
          <w:rFonts w:ascii="黑体" w:eastAsia="黑体" w:hint="eastAsia"/>
          <w:bCs/>
        </w:rPr>
        <w:t>界面设计</w:t>
      </w:r>
    </w:p>
    <w:p w14:paraId="23F18771" w14:textId="5F079CCD" w:rsidR="007F3621" w:rsidRDefault="007F3621" w:rsidP="007F3621">
      <w:pPr>
        <w:spacing w:line="240" w:lineRule="auto"/>
        <w:ind w:firstLine="480"/>
        <w:rPr>
          <w:rFonts w:ascii="黑体" w:eastAsia="黑体"/>
        </w:rPr>
      </w:pPr>
      <w:r>
        <w:rPr>
          <w:rFonts w:ascii="黑体" w:eastAsia="黑体"/>
        </w:rPr>
        <w:tab/>
      </w:r>
      <w:r>
        <w:rPr>
          <w:noProof/>
        </w:rPr>
        <w:drawing>
          <wp:inline distT="0" distB="0" distL="0" distR="0" wp14:anchorId="7A341BF7" wp14:editId="31E2A603">
            <wp:extent cx="5759450" cy="26428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42870"/>
                    </a:xfrm>
                    <a:prstGeom prst="rect">
                      <a:avLst/>
                    </a:prstGeom>
                  </pic:spPr>
                </pic:pic>
              </a:graphicData>
            </a:graphic>
          </wp:inline>
        </w:drawing>
      </w:r>
    </w:p>
    <w:p w14:paraId="42174AE6" w14:textId="6E062986" w:rsidR="007F3621" w:rsidRPr="00F17E7C" w:rsidRDefault="007F3621" w:rsidP="00F17E7C">
      <w:pPr>
        <w:ind w:firstLine="420"/>
        <w:jc w:val="center"/>
        <w:rPr>
          <w:sz w:val="21"/>
          <w:szCs w:val="21"/>
        </w:rPr>
      </w:pPr>
      <w:r w:rsidRPr="00F17E7C">
        <w:rPr>
          <w:rFonts w:hint="eastAsia"/>
          <w:sz w:val="21"/>
          <w:szCs w:val="21"/>
        </w:rPr>
        <w:t>图5-</w:t>
      </w:r>
      <w:r w:rsidRPr="00F17E7C">
        <w:rPr>
          <w:sz w:val="21"/>
          <w:szCs w:val="21"/>
        </w:rPr>
        <w:t xml:space="preserve">1 </w:t>
      </w:r>
      <w:r w:rsidRPr="00F17E7C">
        <w:rPr>
          <w:rFonts w:hint="eastAsia"/>
          <w:sz w:val="21"/>
          <w:szCs w:val="21"/>
        </w:rPr>
        <w:t>登录界面</w:t>
      </w:r>
    </w:p>
    <w:p w14:paraId="7D73EEF0" w14:textId="31F55C54" w:rsidR="007F3621" w:rsidRDefault="007F3621" w:rsidP="007F3621">
      <w:pPr>
        <w:ind w:firstLine="480"/>
      </w:pPr>
      <w:r>
        <w:rPr>
          <w:noProof/>
        </w:rPr>
        <w:lastRenderedPageBreak/>
        <w:drawing>
          <wp:inline distT="0" distB="0" distL="0" distR="0" wp14:anchorId="525167E7" wp14:editId="73E4F76F">
            <wp:extent cx="5759450" cy="40881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088130"/>
                    </a:xfrm>
                    <a:prstGeom prst="rect">
                      <a:avLst/>
                    </a:prstGeom>
                  </pic:spPr>
                </pic:pic>
              </a:graphicData>
            </a:graphic>
          </wp:inline>
        </w:drawing>
      </w:r>
    </w:p>
    <w:p w14:paraId="2CE3D7DC" w14:textId="0C0C76EC" w:rsidR="007F3621" w:rsidRPr="00F17E7C" w:rsidRDefault="007F3621" w:rsidP="00F17E7C">
      <w:pPr>
        <w:ind w:firstLine="420"/>
        <w:jc w:val="center"/>
        <w:rPr>
          <w:sz w:val="21"/>
          <w:szCs w:val="21"/>
        </w:rPr>
      </w:pPr>
      <w:r w:rsidRPr="00F17E7C">
        <w:rPr>
          <w:rFonts w:hint="eastAsia"/>
          <w:sz w:val="21"/>
          <w:szCs w:val="21"/>
        </w:rPr>
        <w:t>图5-</w:t>
      </w:r>
      <w:r w:rsidRPr="00F17E7C">
        <w:rPr>
          <w:sz w:val="21"/>
          <w:szCs w:val="21"/>
        </w:rPr>
        <w:t xml:space="preserve">2 </w:t>
      </w:r>
      <w:r w:rsidRPr="00F17E7C">
        <w:rPr>
          <w:rFonts w:hint="eastAsia"/>
          <w:sz w:val="21"/>
          <w:szCs w:val="21"/>
        </w:rPr>
        <w:t>注册界面第一步</w:t>
      </w:r>
    </w:p>
    <w:p w14:paraId="553AEAB7" w14:textId="08A938C6" w:rsidR="007F3621" w:rsidRDefault="007F3621" w:rsidP="007F3621">
      <w:pPr>
        <w:ind w:firstLine="480"/>
        <w:jc w:val="center"/>
      </w:pPr>
      <w:r>
        <w:rPr>
          <w:noProof/>
        </w:rPr>
        <w:drawing>
          <wp:inline distT="0" distB="0" distL="0" distR="0" wp14:anchorId="03EDE7E5" wp14:editId="122EEF90">
            <wp:extent cx="5759450" cy="36334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633470"/>
                    </a:xfrm>
                    <a:prstGeom prst="rect">
                      <a:avLst/>
                    </a:prstGeom>
                  </pic:spPr>
                </pic:pic>
              </a:graphicData>
            </a:graphic>
          </wp:inline>
        </w:drawing>
      </w:r>
    </w:p>
    <w:p w14:paraId="4777E1D8" w14:textId="221A2999" w:rsidR="00042502" w:rsidRPr="00F17E7C" w:rsidRDefault="00042502" w:rsidP="00F17E7C">
      <w:pPr>
        <w:ind w:firstLine="420"/>
        <w:jc w:val="center"/>
        <w:rPr>
          <w:sz w:val="21"/>
          <w:szCs w:val="21"/>
        </w:rPr>
      </w:pPr>
      <w:r w:rsidRPr="00F17E7C">
        <w:rPr>
          <w:rFonts w:hint="eastAsia"/>
          <w:sz w:val="21"/>
          <w:szCs w:val="21"/>
        </w:rPr>
        <w:t>图</w:t>
      </w:r>
      <w:r w:rsidRPr="00F17E7C">
        <w:rPr>
          <w:sz w:val="21"/>
          <w:szCs w:val="21"/>
        </w:rPr>
        <w:t>5</w:t>
      </w:r>
      <w:r w:rsidRPr="00F17E7C">
        <w:rPr>
          <w:rFonts w:hint="eastAsia"/>
          <w:sz w:val="21"/>
          <w:szCs w:val="21"/>
        </w:rPr>
        <w:t>-</w:t>
      </w:r>
      <w:r w:rsidRPr="00F17E7C">
        <w:rPr>
          <w:sz w:val="21"/>
          <w:szCs w:val="21"/>
        </w:rPr>
        <w:t>3</w:t>
      </w:r>
      <w:r w:rsidRPr="00F17E7C">
        <w:rPr>
          <w:rFonts w:hint="eastAsia"/>
          <w:sz w:val="21"/>
          <w:szCs w:val="21"/>
        </w:rPr>
        <w:t xml:space="preserve"> 注册界面第二步</w:t>
      </w:r>
    </w:p>
    <w:p w14:paraId="60BA8CE0" w14:textId="5CDEE205" w:rsidR="00042502" w:rsidRDefault="00042502" w:rsidP="00042502">
      <w:pPr>
        <w:ind w:firstLine="480"/>
        <w:jc w:val="center"/>
      </w:pPr>
      <w:r>
        <w:rPr>
          <w:noProof/>
        </w:rPr>
        <w:lastRenderedPageBreak/>
        <w:drawing>
          <wp:inline distT="0" distB="0" distL="0" distR="0" wp14:anchorId="1CAB243C" wp14:editId="2046F2D7">
            <wp:extent cx="5759450" cy="36131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613150"/>
                    </a:xfrm>
                    <a:prstGeom prst="rect">
                      <a:avLst/>
                    </a:prstGeom>
                  </pic:spPr>
                </pic:pic>
              </a:graphicData>
            </a:graphic>
          </wp:inline>
        </w:drawing>
      </w:r>
    </w:p>
    <w:p w14:paraId="6D91B155" w14:textId="78D7F4C8" w:rsidR="00042502" w:rsidRPr="00F17E7C" w:rsidRDefault="00042502" w:rsidP="00F17E7C">
      <w:pPr>
        <w:ind w:firstLine="420"/>
        <w:jc w:val="center"/>
        <w:rPr>
          <w:sz w:val="21"/>
          <w:szCs w:val="21"/>
        </w:rPr>
      </w:pPr>
      <w:r w:rsidRPr="00F17E7C">
        <w:rPr>
          <w:rFonts w:hint="eastAsia"/>
          <w:sz w:val="21"/>
          <w:szCs w:val="21"/>
        </w:rPr>
        <w:t>图5-</w:t>
      </w:r>
      <w:r w:rsidRPr="00F17E7C">
        <w:rPr>
          <w:sz w:val="21"/>
          <w:szCs w:val="21"/>
        </w:rPr>
        <w:t xml:space="preserve">4 </w:t>
      </w:r>
      <w:r w:rsidRPr="00F17E7C">
        <w:rPr>
          <w:rFonts w:hint="eastAsia"/>
          <w:sz w:val="21"/>
          <w:szCs w:val="21"/>
        </w:rPr>
        <w:t>注册完成界面</w:t>
      </w:r>
    </w:p>
    <w:p w14:paraId="0AF94765" w14:textId="5E699B44" w:rsidR="00BF496B" w:rsidRPr="000A7FF6" w:rsidRDefault="00BF496B" w:rsidP="00490466">
      <w:pPr>
        <w:spacing w:line="276" w:lineRule="auto"/>
        <w:ind w:firstLineChars="0" w:firstLine="0"/>
        <w:jc w:val="left"/>
        <w:outlineLvl w:val="2"/>
        <w:rPr>
          <w:rFonts w:ascii="黑体" w:eastAsia="黑体"/>
        </w:rPr>
      </w:pPr>
      <w:r w:rsidRPr="000A7FF6">
        <w:rPr>
          <w:rFonts w:ascii="黑体" w:eastAsia="黑体" w:hint="eastAsia"/>
        </w:rPr>
        <w:t>5.2.3</w:t>
      </w:r>
      <w:r w:rsidRPr="000A7FF6">
        <w:rPr>
          <w:rFonts w:ascii="黑体" w:eastAsia="黑体"/>
        </w:rPr>
        <w:t xml:space="preserve"> </w:t>
      </w:r>
      <w:r w:rsidRPr="000A7FF6">
        <w:rPr>
          <w:rFonts w:ascii="黑体" w:eastAsia="黑体" w:hint="eastAsia"/>
        </w:rPr>
        <w:t>程序逻辑</w:t>
      </w:r>
    </w:p>
    <w:p w14:paraId="0FD69E10" w14:textId="64E99770" w:rsidR="009069CF" w:rsidRDefault="009069CF" w:rsidP="000A7FF6">
      <w:pPr>
        <w:ind w:firstLine="480"/>
      </w:pPr>
      <w:r>
        <w:rPr>
          <w:rFonts w:hint="eastAsia"/>
        </w:rPr>
        <w:t>登录界面，用户输入账号密码，后台会进行</w:t>
      </w:r>
      <w:r w:rsidR="00704830">
        <w:rPr>
          <w:rFonts w:hint="eastAsia"/>
        </w:rPr>
        <w:t>验证信息</w:t>
      </w:r>
      <w:r w:rsidR="00CD2A81">
        <w:rPr>
          <w:rFonts w:hint="eastAsia"/>
        </w:rPr>
        <w:t>，账号不存在</w:t>
      </w:r>
      <w:r w:rsidR="003B1C36">
        <w:rPr>
          <w:rFonts w:hint="eastAsia"/>
        </w:rPr>
        <w:t>、</w:t>
      </w:r>
      <w:r w:rsidR="00CD2A81">
        <w:rPr>
          <w:rFonts w:hint="eastAsia"/>
        </w:rPr>
        <w:t>密码错误时提示用户“账号或者密码错误”，同时会进行黑名单判断，在黑名单的用户将无法登录，并且提示“账号异常，请联系管理员”。用户首次使用系统，没有账号的时候，通过注册进行账号的</w:t>
      </w:r>
      <w:r w:rsidR="008D3EAB">
        <w:rPr>
          <w:rFonts w:hint="eastAsia"/>
        </w:rPr>
        <w:t>申请。</w:t>
      </w:r>
    </w:p>
    <w:p w14:paraId="18673599" w14:textId="3F07412F" w:rsidR="008D3EAB" w:rsidRDefault="008D3EAB" w:rsidP="000A7FF6">
      <w:pPr>
        <w:ind w:firstLine="480"/>
      </w:pPr>
      <w:r>
        <w:rPr>
          <w:rFonts w:hint="eastAsia"/>
        </w:rPr>
        <w:t>注册分为三步：第一步</w:t>
      </w:r>
      <w:ins w:id="1402" w:author="科 雷" w:date="2019-05-20T19:28:00Z">
        <w:r w:rsidR="009D6061">
          <w:rPr>
            <w:rFonts w:hint="eastAsia"/>
          </w:rPr>
          <w:t>如图5-2，</w:t>
        </w:r>
      </w:ins>
      <w:r>
        <w:rPr>
          <w:rFonts w:hint="eastAsia"/>
        </w:rPr>
        <w:t>用户输入账号名，账号密码，账号绑定的邮箱，以及图片验证码，并且阅读条款；输入的账号名必须使用英文字母开头，并且3到2</w:t>
      </w:r>
      <w:r>
        <w:t>0</w:t>
      </w:r>
      <w:r>
        <w:rPr>
          <w:rFonts w:hint="eastAsia"/>
        </w:rPr>
        <w:t>位大小，并且和已经注册过的用户进行校验，保证用户名不能重复</w:t>
      </w:r>
      <w:r w:rsidR="00BF496B">
        <w:rPr>
          <w:rFonts w:hint="eastAsia"/>
        </w:rPr>
        <w:t>，重复了提示用户“用户名已经使用”；输入的邮箱也将保证和现有注册用户不重复，并且邮箱的格式正确；密码必须是数字字符的组合，不然提示用户密码安装等级太低，正确的输入了图片验证码的验证码之后，勾选条款，点击下一步进入，第二步</w:t>
      </w:r>
      <w:ins w:id="1403" w:author="科 雷" w:date="2019-05-20T19:28:00Z">
        <w:r w:rsidR="003E092D">
          <w:rPr>
            <w:rFonts w:hint="eastAsia"/>
          </w:rPr>
          <w:t>如图5-3，</w:t>
        </w:r>
      </w:ins>
      <w:r w:rsidR="00BF496B">
        <w:rPr>
          <w:rFonts w:hint="eastAsia"/>
        </w:rPr>
        <w:t>邮箱验证的界面；第二步邮箱验证，使用用户输入的邮箱，发送验证码到邮箱上，用户输入验证码后进行效验，验证码错误即提示用户验证码错误，此步骤是为了检验邮箱是本人邮箱</w:t>
      </w:r>
      <w:r w:rsidR="008A5C95">
        <w:rPr>
          <w:rFonts w:hint="eastAsia"/>
        </w:rPr>
        <w:t>；邮箱验证</w:t>
      </w:r>
      <w:r w:rsidR="009B268C">
        <w:rPr>
          <w:rFonts w:hint="eastAsia"/>
        </w:rPr>
        <w:t>完毕之后进入第三</w:t>
      </w:r>
      <w:r w:rsidR="0098710D">
        <w:rPr>
          <w:rFonts w:hint="eastAsia"/>
        </w:rPr>
        <w:t>步</w:t>
      </w:r>
      <w:r w:rsidR="009B268C">
        <w:rPr>
          <w:rFonts w:hint="eastAsia"/>
        </w:rPr>
        <w:t>，</w:t>
      </w:r>
      <w:ins w:id="1404" w:author="科 雷" w:date="2019-05-20T19:29:00Z">
        <w:r w:rsidR="007A71B5">
          <w:rPr>
            <w:rFonts w:hint="eastAsia"/>
          </w:rPr>
          <w:t>注册第三步如图5-4</w:t>
        </w:r>
      </w:ins>
      <w:r w:rsidR="009B268C">
        <w:rPr>
          <w:rFonts w:hint="eastAsia"/>
        </w:rPr>
        <w:t>输入手机号码</w:t>
      </w:r>
      <w:r w:rsidR="00553F0F">
        <w:rPr>
          <w:rFonts w:hint="eastAsia"/>
        </w:rPr>
        <w:t>并</w:t>
      </w:r>
      <w:r w:rsidR="009B268C">
        <w:rPr>
          <w:rFonts w:hint="eastAsia"/>
        </w:rPr>
        <w:t>验证手机号</w:t>
      </w:r>
      <w:r w:rsidR="00257763">
        <w:rPr>
          <w:rFonts w:hint="eastAsia"/>
        </w:rPr>
        <w:t>是否符合</w:t>
      </w:r>
      <w:r w:rsidR="009B268C">
        <w:rPr>
          <w:rFonts w:hint="eastAsia"/>
        </w:rPr>
        <w:t>规则，</w:t>
      </w:r>
      <w:r w:rsidR="005E7A6D">
        <w:rPr>
          <w:rFonts w:hint="eastAsia"/>
        </w:rPr>
        <w:t>信息都填写正确即</w:t>
      </w:r>
      <w:r w:rsidR="009B268C">
        <w:rPr>
          <w:rFonts w:hint="eastAsia"/>
        </w:rPr>
        <w:t>完成注册</w:t>
      </w:r>
      <w:r w:rsidR="001E47F2">
        <w:rPr>
          <w:rFonts w:hint="eastAsia"/>
        </w:rPr>
        <w:t>，界面在5秒之后自动跳转到登陆界面，或者用户手动点击进入登录界面</w:t>
      </w:r>
      <w:r w:rsidR="00883F3F">
        <w:rPr>
          <w:rFonts w:hint="eastAsia"/>
        </w:rPr>
        <w:t>。</w:t>
      </w:r>
    </w:p>
    <w:p w14:paraId="473FE54A" w14:textId="77777777" w:rsidR="00CC3290" w:rsidRDefault="00CC3290"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D4E65F6" w14:textId="66085F85" w:rsidR="00906917" w:rsidRDefault="00CC3290" w:rsidP="000A7FF6">
      <w:pPr>
        <w:ind w:firstLine="480"/>
      </w:pPr>
      <w:r>
        <w:rPr>
          <w:rFonts w:hint="eastAsia"/>
        </w:rPr>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006961EF">
        <w:rPr>
          <w:rFonts w:hint="eastAsia"/>
        </w:rPr>
        <w:t>,</w:t>
      </w:r>
      <w:r w:rsidR="006961EF" w:rsidRPr="006961EF">
        <w:t xml:space="preserve"> </w:t>
      </w:r>
      <w:proofErr w:type="spellStart"/>
      <w:r w:rsidR="006961EF" w:rsidRPr="006961EF">
        <w:t>PageController</w:t>
      </w:r>
      <w:proofErr w:type="spellEnd"/>
      <w:r w:rsidR="006961EF">
        <w:rPr>
          <w:rFonts w:hint="eastAsia"/>
        </w:rPr>
        <w:t>页面跳转类</w:t>
      </w:r>
      <w:r>
        <w:rPr>
          <w:rFonts w:hint="eastAsia"/>
        </w:rPr>
        <w:t>；service：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r w:rsidR="004E132C">
        <w:rPr>
          <w:rFonts w:hint="eastAsia"/>
        </w:rPr>
        <w:t>，</w:t>
      </w:r>
      <w:proofErr w:type="spellStart"/>
      <w:r w:rsidR="004E132C">
        <w:rPr>
          <w:rFonts w:hint="eastAsia"/>
        </w:rPr>
        <w:t>dao</w:t>
      </w:r>
      <w:proofErr w:type="spellEnd"/>
      <w:r w:rsidR="004E132C">
        <w:rPr>
          <w:rFonts w:hint="eastAsia"/>
        </w:rPr>
        <w:t>：</w:t>
      </w:r>
      <w:proofErr w:type="spellStart"/>
      <w:r w:rsidR="004E132C">
        <w:rPr>
          <w:rFonts w:hint="eastAsia"/>
        </w:rPr>
        <w:t>TbUserMapper</w:t>
      </w:r>
      <w:proofErr w:type="spellEnd"/>
      <w:r w:rsidR="004E132C">
        <w:rPr>
          <w:rFonts w:hint="eastAsia"/>
        </w:rPr>
        <w:t>接口，以及配置文件</w:t>
      </w:r>
      <w:proofErr w:type="spellStart"/>
      <w:r w:rsidR="004E132C">
        <w:rPr>
          <w:rFonts w:hint="eastAsia"/>
        </w:rPr>
        <w:t>TbUserDao.</w:t>
      </w:r>
      <w:r w:rsidR="004E132C">
        <w:t>mapper</w:t>
      </w:r>
      <w:proofErr w:type="spellEnd"/>
      <w:r w:rsidR="004E132C">
        <w:rPr>
          <w:rFonts w:hint="eastAsia"/>
        </w:rPr>
        <w:t>，POJO类：</w:t>
      </w:r>
      <w:proofErr w:type="spellStart"/>
      <w:r w:rsidR="004E132C">
        <w:rPr>
          <w:rFonts w:hint="eastAsia"/>
        </w:rPr>
        <w:t>TbUser</w:t>
      </w:r>
      <w:proofErr w:type="spellEnd"/>
      <w:r w:rsidR="004E132C">
        <w:rPr>
          <w:rFonts w:hint="eastAsia"/>
        </w:rPr>
        <w:t>、</w:t>
      </w:r>
      <w:proofErr w:type="spellStart"/>
      <w:r w:rsidR="004E132C">
        <w:rPr>
          <w:rFonts w:hint="eastAsia"/>
        </w:rPr>
        <w:t>TbUserExample</w:t>
      </w:r>
      <w:proofErr w:type="spellEnd"/>
      <w:r w:rsidR="004E132C">
        <w:rPr>
          <w:rFonts w:hint="eastAsia"/>
        </w:rPr>
        <w:t>类，发送邮件的工具类：</w:t>
      </w:r>
      <w:proofErr w:type="spellStart"/>
      <w:r w:rsidR="004E132C">
        <w:rPr>
          <w:rFonts w:hint="eastAsia"/>
        </w:rPr>
        <w:t>SendEmail</w:t>
      </w:r>
      <w:proofErr w:type="spellEnd"/>
      <w:r w:rsidR="004E132C">
        <w:rPr>
          <w:rFonts w:hint="eastAsia"/>
        </w:rPr>
        <w:t>，密码加密工具MD5Utils</w:t>
      </w:r>
      <w:r w:rsidR="00906917">
        <w:rPr>
          <w:rFonts w:hint="eastAsia"/>
        </w:rPr>
        <w:t>，</w:t>
      </w:r>
      <w:proofErr w:type="spellStart"/>
      <w:r w:rsidR="00B20D81">
        <w:rPr>
          <w:rFonts w:hint="eastAsia"/>
        </w:rPr>
        <w:t>J</w:t>
      </w:r>
      <w:r w:rsidR="00B20D81" w:rsidRPr="00B20D81">
        <w:t>edisClient</w:t>
      </w:r>
      <w:proofErr w:type="spellEnd"/>
      <w:r w:rsidR="00B20D81">
        <w:t xml:space="preserve">  Redis</w:t>
      </w:r>
      <w:r w:rsidR="00B20D81">
        <w:rPr>
          <w:rFonts w:hint="eastAsia"/>
        </w:rPr>
        <w:t>工具类</w:t>
      </w:r>
      <w:r w:rsidR="00633887">
        <w:rPr>
          <w:rFonts w:hint="eastAsia"/>
        </w:rPr>
        <w:t>，</w:t>
      </w:r>
      <w:r w:rsidR="00906917">
        <w:rPr>
          <w:rFonts w:hint="eastAsia"/>
        </w:rPr>
        <w:t>以及</w:t>
      </w:r>
      <w:r w:rsidR="00906917">
        <w:rPr>
          <w:rFonts w:hint="eastAsia"/>
        </w:rPr>
        <w:lastRenderedPageBreak/>
        <w:t>静态常量类</w:t>
      </w:r>
      <w:proofErr w:type="spellStart"/>
      <w:r w:rsidR="00906917">
        <w:rPr>
          <w:rFonts w:hint="eastAsia"/>
        </w:rPr>
        <w:t>UserFinalT</w:t>
      </w:r>
      <w:r w:rsidR="00906917">
        <w:t>ool</w:t>
      </w:r>
      <w:proofErr w:type="spellEnd"/>
      <w:r w:rsidR="00876C9D">
        <w:rPr>
          <w:rFonts w:hint="eastAsia"/>
        </w:rPr>
        <w:t>。</w:t>
      </w:r>
    </w:p>
    <w:p w14:paraId="130E9E95" w14:textId="3E29D4DA" w:rsidR="00812BFC" w:rsidRDefault="00812BFC" w:rsidP="00490466">
      <w:pPr>
        <w:spacing w:beforeLines="50" w:before="163" w:afterLines="50" w:after="163" w:line="276" w:lineRule="auto"/>
        <w:ind w:firstLineChars="0" w:firstLine="0"/>
        <w:jc w:val="left"/>
        <w:outlineLvl w:val="1"/>
        <w:rPr>
          <w:rFonts w:ascii="黑体" w:eastAsia="黑体"/>
          <w:sz w:val="30"/>
          <w:szCs w:val="30"/>
        </w:rPr>
      </w:pPr>
      <w:bookmarkStart w:id="1405" w:name="_Toc450058560"/>
      <w:bookmarkStart w:id="1406" w:name="_Toc9265720"/>
      <w:r>
        <w:rPr>
          <w:rFonts w:ascii="黑体" w:eastAsia="黑体" w:hint="eastAsia"/>
          <w:sz w:val="30"/>
          <w:szCs w:val="30"/>
        </w:rPr>
        <w:t>5.3</w:t>
      </w:r>
      <w:r w:rsidR="00F06E78">
        <w:rPr>
          <w:rFonts w:ascii="黑体" w:eastAsia="黑体"/>
          <w:sz w:val="30"/>
          <w:szCs w:val="30"/>
        </w:rPr>
        <w:t xml:space="preserve"> </w:t>
      </w:r>
      <w:r>
        <w:rPr>
          <w:rFonts w:ascii="黑体" w:eastAsia="黑体" w:hint="eastAsia"/>
          <w:sz w:val="30"/>
          <w:szCs w:val="30"/>
        </w:rPr>
        <w:t>个人信息管理模块</w:t>
      </w:r>
      <w:bookmarkEnd w:id="1405"/>
      <w:bookmarkEnd w:id="1406"/>
    </w:p>
    <w:p w14:paraId="6B953BAD" w14:textId="39DC9887" w:rsidR="00FA32C0" w:rsidRPr="0027542D" w:rsidRDefault="00FA32C0"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w:t>
      </w:r>
      <w:r w:rsidRPr="0027542D">
        <w:rPr>
          <w:rFonts w:ascii="黑体" w:eastAsia="黑体" w:hint="eastAsia"/>
          <w:bCs/>
        </w:rPr>
        <w:t>3</w:t>
      </w:r>
      <w:r w:rsidRPr="0027542D">
        <w:rPr>
          <w:rFonts w:ascii="黑体" w:eastAsia="黑体"/>
          <w:bCs/>
        </w:rPr>
        <w:t xml:space="preserve">.1 </w:t>
      </w:r>
      <w:r w:rsidRPr="0027542D">
        <w:rPr>
          <w:rFonts w:ascii="黑体" w:eastAsia="黑体" w:hint="eastAsia"/>
          <w:bCs/>
        </w:rPr>
        <w:t>模块描述</w:t>
      </w:r>
    </w:p>
    <w:p w14:paraId="5ED43C65" w14:textId="6DE106B7" w:rsidR="00F77DF4" w:rsidRPr="00F77DF4" w:rsidRDefault="009B3C0F" w:rsidP="000A7FF6">
      <w:pPr>
        <w:ind w:firstLine="480"/>
      </w:pPr>
      <w:r>
        <w:rPr>
          <w:rFonts w:hint="eastAsia"/>
        </w:rPr>
        <w:t>如图5-</w:t>
      </w:r>
      <w:r w:rsidR="003064B6">
        <w:t>5</w:t>
      </w:r>
      <w:r>
        <w:t xml:space="preserve"> </w:t>
      </w:r>
      <w:r w:rsidR="008E5504">
        <w:rPr>
          <w:rFonts w:hint="eastAsia"/>
          <w:sz w:val="21"/>
          <w:szCs w:val="21"/>
        </w:rPr>
        <w:t>修改密码</w:t>
      </w:r>
      <w:r>
        <w:rPr>
          <w:rFonts w:hint="eastAsia"/>
        </w:rPr>
        <w:t>第一步、图5-</w:t>
      </w:r>
      <w:r w:rsidR="003064B6">
        <w:t>6</w:t>
      </w:r>
      <w:r>
        <w:t xml:space="preserve"> </w:t>
      </w:r>
      <w:r w:rsidR="008E5504">
        <w:rPr>
          <w:rFonts w:hint="eastAsia"/>
          <w:sz w:val="21"/>
          <w:szCs w:val="21"/>
        </w:rPr>
        <w:t>修改密码</w:t>
      </w:r>
      <w:r>
        <w:rPr>
          <w:rFonts w:hint="eastAsia"/>
        </w:rPr>
        <w:t>第二步、图5-</w:t>
      </w:r>
      <w:r w:rsidR="003064B6">
        <w:t>7</w:t>
      </w:r>
      <w:r>
        <w:t xml:space="preserve"> </w:t>
      </w:r>
      <w:r w:rsidR="008E5504">
        <w:rPr>
          <w:rFonts w:hint="eastAsia"/>
          <w:sz w:val="21"/>
          <w:szCs w:val="21"/>
        </w:rPr>
        <w:t>修改密码完成</w:t>
      </w:r>
      <w:r>
        <w:rPr>
          <w:rFonts w:hint="eastAsia"/>
        </w:rPr>
        <w:t>、图5-</w:t>
      </w:r>
      <w:r w:rsidR="003064B6">
        <w:t>8</w:t>
      </w:r>
      <w:r>
        <w:t xml:space="preserve"> </w:t>
      </w:r>
      <w:r>
        <w:rPr>
          <w:rFonts w:hint="eastAsia"/>
        </w:rPr>
        <w:t>修改个人信息，</w:t>
      </w:r>
      <w:r w:rsidR="00F77DF4">
        <w:rPr>
          <w:rFonts w:hint="eastAsia"/>
        </w:rPr>
        <w:t>用户在登录时，忘记密码能够点击忘记密码来修改自己的密码</w:t>
      </w:r>
      <w:r w:rsidR="00FA2291">
        <w:rPr>
          <w:rFonts w:hint="eastAsia"/>
        </w:rPr>
        <w:t>，修改密码时需要验证邮箱，保证是账号的主人操作修改密码；登录之后，用户能够查看自己的个人资料，绑定的手机号，性别，绑定的邮箱，基本住址信息，头像，用户名等信息，并且能对部分信息进行修改。</w:t>
      </w:r>
    </w:p>
    <w:p w14:paraId="50A14090" w14:textId="15164C0C" w:rsidR="00FA32C0" w:rsidRDefault="00FA32C0"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Pr>
          <w:rFonts w:ascii="黑体" w:eastAsia="黑体" w:hint="eastAsia"/>
        </w:rPr>
        <w:t>3</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37036AA" w14:textId="0E5715E9" w:rsidR="00FA2291" w:rsidRDefault="00FA2291" w:rsidP="00FA32C0">
      <w:pPr>
        <w:spacing w:line="240" w:lineRule="auto"/>
        <w:ind w:firstLine="480"/>
        <w:rPr>
          <w:rFonts w:ascii="黑体" w:eastAsia="黑体"/>
        </w:rPr>
      </w:pPr>
      <w:r w:rsidRPr="00FA2291">
        <w:rPr>
          <w:rFonts w:ascii="黑体" w:eastAsia="黑体"/>
          <w:noProof/>
        </w:rPr>
        <w:drawing>
          <wp:inline distT="0" distB="0" distL="0" distR="0" wp14:anchorId="1BA792DD" wp14:editId="1F0DCFEC">
            <wp:extent cx="5759450" cy="28479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2847975"/>
                    </a:xfrm>
                    <a:prstGeom prst="rect">
                      <a:avLst/>
                    </a:prstGeom>
                  </pic:spPr>
                </pic:pic>
              </a:graphicData>
            </a:graphic>
          </wp:inline>
        </w:drawing>
      </w:r>
    </w:p>
    <w:p w14:paraId="3DF042B8" w14:textId="55A18F4B" w:rsidR="000D6083" w:rsidRPr="00F17E7C" w:rsidRDefault="000D6083" w:rsidP="00F17E7C">
      <w:pPr>
        <w:ind w:firstLine="420"/>
        <w:jc w:val="center"/>
        <w:rPr>
          <w:sz w:val="21"/>
          <w:szCs w:val="21"/>
        </w:rPr>
      </w:pPr>
      <w:r w:rsidRPr="00F17E7C">
        <w:rPr>
          <w:rFonts w:hint="eastAsia"/>
          <w:sz w:val="21"/>
          <w:szCs w:val="21"/>
        </w:rPr>
        <w:t>图5-</w:t>
      </w:r>
      <w:r w:rsidR="003064B6">
        <w:rPr>
          <w:sz w:val="21"/>
          <w:szCs w:val="21"/>
        </w:rPr>
        <w:t>5</w:t>
      </w:r>
      <w:r w:rsidRPr="00F17E7C">
        <w:rPr>
          <w:sz w:val="21"/>
          <w:szCs w:val="21"/>
        </w:rPr>
        <w:t xml:space="preserve"> </w:t>
      </w:r>
      <w:r w:rsidR="001F2AA1">
        <w:rPr>
          <w:rFonts w:hint="eastAsia"/>
          <w:sz w:val="21"/>
          <w:szCs w:val="21"/>
        </w:rPr>
        <w:t>修改密码</w:t>
      </w:r>
      <w:r w:rsidRPr="00F17E7C">
        <w:rPr>
          <w:rFonts w:hint="eastAsia"/>
          <w:sz w:val="21"/>
          <w:szCs w:val="21"/>
        </w:rPr>
        <w:t>第一步</w:t>
      </w:r>
    </w:p>
    <w:p w14:paraId="72D40656" w14:textId="4B0410FF" w:rsidR="000D6083" w:rsidRDefault="00FA2291" w:rsidP="00FA32C0">
      <w:pPr>
        <w:spacing w:line="240" w:lineRule="auto"/>
        <w:ind w:firstLine="480"/>
        <w:rPr>
          <w:rFonts w:ascii="黑体" w:eastAsia="黑体"/>
        </w:rPr>
      </w:pPr>
      <w:r w:rsidRPr="00FA2291">
        <w:rPr>
          <w:rFonts w:ascii="黑体" w:eastAsia="黑体"/>
          <w:noProof/>
        </w:rPr>
        <w:drawing>
          <wp:inline distT="0" distB="0" distL="0" distR="0" wp14:anchorId="08D85F53" wp14:editId="0970A3D4">
            <wp:extent cx="5759450" cy="2915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15920"/>
                    </a:xfrm>
                    <a:prstGeom prst="rect">
                      <a:avLst/>
                    </a:prstGeom>
                  </pic:spPr>
                </pic:pic>
              </a:graphicData>
            </a:graphic>
          </wp:inline>
        </w:drawing>
      </w:r>
    </w:p>
    <w:p w14:paraId="760CD4EF" w14:textId="3CE29A6B" w:rsidR="000D6083" w:rsidRPr="00F17E7C" w:rsidRDefault="000D6083" w:rsidP="00F17E7C">
      <w:pPr>
        <w:ind w:firstLine="420"/>
        <w:jc w:val="center"/>
        <w:rPr>
          <w:sz w:val="21"/>
          <w:szCs w:val="21"/>
        </w:rPr>
      </w:pPr>
      <w:r w:rsidRPr="00F17E7C">
        <w:rPr>
          <w:rFonts w:hint="eastAsia"/>
          <w:sz w:val="21"/>
          <w:szCs w:val="21"/>
        </w:rPr>
        <w:lastRenderedPageBreak/>
        <w:t>图5-</w:t>
      </w:r>
      <w:r w:rsidR="003064B6">
        <w:rPr>
          <w:sz w:val="21"/>
          <w:szCs w:val="21"/>
        </w:rPr>
        <w:t>6</w:t>
      </w:r>
      <w:r w:rsidRPr="00F17E7C">
        <w:rPr>
          <w:sz w:val="21"/>
          <w:szCs w:val="21"/>
        </w:rPr>
        <w:t xml:space="preserve"> </w:t>
      </w:r>
      <w:r w:rsidR="00A40DC6">
        <w:rPr>
          <w:rFonts w:hint="eastAsia"/>
          <w:sz w:val="21"/>
          <w:szCs w:val="21"/>
        </w:rPr>
        <w:t>修改密码</w:t>
      </w:r>
      <w:r w:rsidRPr="00F17E7C">
        <w:rPr>
          <w:rFonts w:hint="eastAsia"/>
          <w:sz w:val="21"/>
          <w:szCs w:val="21"/>
        </w:rPr>
        <w:t>第二步</w:t>
      </w:r>
    </w:p>
    <w:p w14:paraId="26EEACEC" w14:textId="0D7180DA" w:rsidR="00FA2291" w:rsidRDefault="00FA2291" w:rsidP="00FA32C0">
      <w:pPr>
        <w:spacing w:line="240" w:lineRule="auto"/>
        <w:ind w:firstLine="480"/>
        <w:rPr>
          <w:rFonts w:ascii="黑体" w:eastAsia="黑体"/>
        </w:rPr>
      </w:pPr>
      <w:r w:rsidRPr="00FA2291">
        <w:rPr>
          <w:rFonts w:ascii="黑体" w:eastAsia="黑体"/>
          <w:noProof/>
        </w:rPr>
        <w:drawing>
          <wp:inline distT="0" distB="0" distL="0" distR="0" wp14:anchorId="6B7D47DD" wp14:editId="5789FD4D">
            <wp:extent cx="5759450" cy="29419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941955"/>
                    </a:xfrm>
                    <a:prstGeom prst="rect">
                      <a:avLst/>
                    </a:prstGeom>
                  </pic:spPr>
                </pic:pic>
              </a:graphicData>
            </a:graphic>
          </wp:inline>
        </w:drawing>
      </w:r>
    </w:p>
    <w:p w14:paraId="1249E61B" w14:textId="3E19D86D" w:rsidR="000D6083" w:rsidRPr="00F17E7C" w:rsidRDefault="000D6083" w:rsidP="00F17E7C">
      <w:pPr>
        <w:ind w:firstLine="420"/>
        <w:jc w:val="center"/>
        <w:rPr>
          <w:sz w:val="21"/>
          <w:szCs w:val="21"/>
        </w:rPr>
      </w:pPr>
      <w:r w:rsidRPr="00F17E7C">
        <w:rPr>
          <w:rFonts w:hint="eastAsia"/>
          <w:sz w:val="21"/>
          <w:szCs w:val="21"/>
        </w:rPr>
        <w:t>图5-</w:t>
      </w:r>
      <w:r w:rsidR="003064B6">
        <w:rPr>
          <w:sz w:val="21"/>
          <w:szCs w:val="21"/>
        </w:rPr>
        <w:t>7</w:t>
      </w:r>
      <w:r w:rsidRPr="00F17E7C">
        <w:rPr>
          <w:sz w:val="21"/>
          <w:szCs w:val="21"/>
        </w:rPr>
        <w:t xml:space="preserve"> </w:t>
      </w:r>
      <w:r w:rsidR="00A40DC6">
        <w:rPr>
          <w:rFonts w:hint="eastAsia"/>
          <w:sz w:val="21"/>
          <w:szCs w:val="21"/>
        </w:rPr>
        <w:t>修改密码</w:t>
      </w:r>
      <w:r w:rsidR="00201F3E">
        <w:rPr>
          <w:rFonts w:hint="eastAsia"/>
          <w:sz w:val="21"/>
          <w:szCs w:val="21"/>
        </w:rPr>
        <w:t>完成</w:t>
      </w:r>
    </w:p>
    <w:p w14:paraId="5668EC9B" w14:textId="77777777" w:rsidR="000D6083" w:rsidRDefault="000D6083" w:rsidP="000D6083">
      <w:pPr>
        <w:spacing w:line="240" w:lineRule="auto"/>
        <w:ind w:firstLineChars="0" w:firstLine="0"/>
        <w:rPr>
          <w:rFonts w:ascii="黑体" w:eastAsia="黑体"/>
        </w:rPr>
      </w:pPr>
    </w:p>
    <w:p w14:paraId="3509C1B7" w14:textId="2E5A1D67" w:rsidR="005D47F9" w:rsidRDefault="005D47F9" w:rsidP="00FA32C0">
      <w:pPr>
        <w:spacing w:line="240" w:lineRule="auto"/>
        <w:ind w:firstLine="480"/>
        <w:rPr>
          <w:rFonts w:ascii="黑体" w:eastAsia="黑体"/>
        </w:rPr>
      </w:pPr>
      <w:r w:rsidRPr="005D47F9">
        <w:rPr>
          <w:rFonts w:ascii="黑体" w:eastAsia="黑体"/>
          <w:noProof/>
        </w:rPr>
        <w:drawing>
          <wp:inline distT="0" distB="0" distL="0" distR="0" wp14:anchorId="7029888A" wp14:editId="3B7B2AF3">
            <wp:extent cx="5759450" cy="26269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626995"/>
                    </a:xfrm>
                    <a:prstGeom prst="rect">
                      <a:avLst/>
                    </a:prstGeom>
                  </pic:spPr>
                </pic:pic>
              </a:graphicData>
            </a:graphic>
          </wp:inline>
        </w:drawing>
      </w:r>
    </w:p>
    <w:p w14:paraId="5226D015" w14:textId="4993B86D" w:rsidR="009C1E54" w:rsidRPr="00F17E7C" w:rsidRDefault="009C1E54" w:rsidP="00F17E7C">
      <w:pPr>
        <w:ind w:firstLine="420"/>
        <w:jc w:val="center"/>
        <w:rPr>
          <w:sz w:val="21"/>
          <w:szCs w:val="21"/>
        </w:rPr>
      </w:pPr>
      <w:r w:rsidRPr="00F17E7C">
        <w:rPr>
          <w:rFonts w:hint="eastAsia"/>
          <w:sz w:val="21"/>
          <w:szCs w:val="21"/>
        </w:rPr>
        <w:t>图5-</w:t>
      </w:r>
      <w:r w:rsidR="003064B6">
        <w:rPr>
          <w:sz w:val="21"/>
          <w:szCs w:val="21"/>
        </w:rPr>
        <w:t>8</w:t>
      </w:r>
      <w:r w:rsidRPr="00F17E7C">
        <w:rPr>
          <w:sz w:val="21"/>
          <w:szCs w:val="21"/>
        </w:rPr>
        <w:t xml:space="preserve"> </w:t>
      </w:r>
      <w:r w:rsidRPr="00F17E7C">
        <w:rPr>
          <w:rFonts w:hint="eastAsia"/>
          <w:sz w:val="21"/>
          <w:szCs w:val="21"/>
        </w:rPr>
        <w:t>用户修改个人信息</w:t>
      </w:r>
    </w:p>
    <w:p w14:paraId="143B0151" w14:textId="2F517C91" w:rsidR="00FA32C0" w:rsidRPr="0027542D" w:rsidRDefault="00FA32C0" w:rsidP="00490466">
      <w:pPr>
        <w:spacing w:line="276" w:lineRule="auto"/>
        <w:ind w:firstLineChars="0" w:firstLine="0"/>
        <w:jc w:val="left"/>
        <w:outlineLvl w:val="2"/>
        <w:rPr>
          <w:rFonts w:ascii="黑体" w:eastAsia="黑体"/>
          <w:bCs/>
        </w:rPr>
      </w:pPr>
      <w:r w:rsidRPr="0027542D">
        <w:rPr>
          <w:rFonts w:ascii="黑体" w:eastAsia="黑体" w:hint="eastAsia"/>
          <w:bCs/>
        </w:rPr>
        <w:t>5</w:t>
      </w:r>
      <w:r w:rsidRPr="0027542D">
        <w:rPr>
          <w:rFonts w:ascii="黑体" w:eastAsia="黑体"/>
          <w:bCs/>
        </w:rPr>
        <w:t>.</w:t>
      </w:r>
      <w:r w:rsidRPr="0027542D">
        <w:rPr>
          <w:rFonts w:ascii="黑体" w:eastAsia="黑体" w:hint="eastAsia"/>
          <w:bCs/>
        </w:rPr>
        <w:t>3</w:t>
      </w:r>
      <w:r w:rsidRPr="0027542D">
        <w:rPr>
          <w:rFonts w:ascii="黑体" w:eastAsia="黑体"/>
          <w:bCs/>
        </w:rPr>
        <w:t>.</w:t>
      </w:r>
      <w:r w:rsidRPr="0027542D">
        <w:rPr>
          <w:rFonts w:ascii="黑体" w:eastAsia="黑体" w:hint="eastAsia"/>
          <w:bCs/>
        </w:rPr>
        <w:t>3</w:t>
      </w:r>
      <w:r w:rsidRPr="0027542D">
        <w:rPr>
          <w:rFonts w:ascii="黑体" w:eastAsia="黑体"/>
          <w:bCs/>
        </w:rPr>
        <w:t xml:space="preserve"> </w:t>
      </w:r>
      <w:r w:rsidRPr="0027542D">
        <w:rPr>
          <w:rFonts w:ascii="黑体" w:eastAsia="黑体" w:hint="eastAsia"/>
          <w:bCs/>
        </w:rPr>
        <w:t>程序逻辑</w:t>
      </w:r>
    </w:p>
    <w:p w14:paraId="464F531E" w14:textId="79A46D0D" w:rsidR="00E57440" w:rsidRDefault="000B2AB9" w:rsidP="000A7FF6">
      <w:pPr>
        <w:ind w:firstLine="480"/>
      </w:pPr>
      <w:r>
        <w:rPr>
          <w:rFonts w:hint="eastAsia"/>
        </w:rPr>
        <w:t>修改密码分三步：验证邮箱</w:t>
      </w:r>
      <w:r w:rsidR="00A202EC">
        <w:rPr>
          <w:rFonts w:hint="eastAsia"/>
        </w:rPr>
        <w:t>是否是账号绑定的邮箱</w:t>
      </w:r>
      <w:r>
        <w:rPr>
          <w:rFonts w:hint="eastAsia"/>
        </w:rPr>
        <w:t>，</w:t>
      </w:r>
      <w:r w:rsidR="0096215F">
        <w:rPr>
          <w:rFonts w:hint="eastAsia"/>
        </w:rPr>
        <w:t>同时发送邮件验证码，保证是本人操作修改密码，</w:t>
      </w:r>
      <w:r>
        <w:rPr>
          <w:rFonts w:hint="eastAsia"/>
        </w:rPr>
        <w:t>输入修改密码</w:t>
      </w:r>
      <w:r w:rsidR="00E57440">
        <w:rPr>
          <w:rFonts w:hint="eastAsia"/>
        </w:rPr>
        <w:t>并确认</w:t>
      </w:r>
      <w:r w:rsidR="004D2A14">
        <w:rPr>
          <w:rFonts w:hint="eastAsia"/>
        </w:rPr>
        <w:t>，</w:t>
      </w:r>
      <w:r w:rsidR="008F3A73">
        <w:rPr>
          <w:rFonts w:hint="eastAsia"/>
        </w:rPr>
        <w:t>修改成功后自动进入登录页面或者用户手动点击进入。</w:t>
      </w:r>
    </w:p>
    <w:p w14:paraId="383FD739" w14:textId="71628873" w:rsidR="008F3A73" w:rsidRDefault="008F3A73" w:rsidP="000A7FF6">
      <w:pPr>
        <w:ind w:firstLine="480"/>
      </w:pPr>
      <w:r>
        <w:rPr>
          <w:rFonts w:hint="eastAsia"/>
        </w:rPr>
        <w:t>修改个人信息界面，能够修改绑定的邮箱，电话号码，头像等信息；修改头像时需要用户上传图片，并且手动的截切；修改邮箱以及电话号码时需要验证是否是本人操作，修改性别，居住地时没有约束。</w:t>
      </w:r>
    </w:p>
    <w:p w14:paraId="1F1210DF" w14:textId="6C19A181" w:rsidR="00B37044" w:rsidRDefault="00B37044" w:rsidP="000A7FF6">
      <w:pPr>
        <w:ind w:firstLine="480"/>
      </w:pPr>
      <w:r>
        <w:rPr>
          <w:rFonts w:hint="eastAsia"/>
        </w:rPr>
        <w:t>邮箱验证：验证码有效时间三分钟，</w:t>
      </w:r>
      <w:r w:rsidR="00C949BD">
        <w:rPr>
          <w:rFonts w:hint="eastAsia"/>
        </w:rPr>
        <w:t>三分钟内不会重复发送，将验证码以及沿着那么的有效时间都记录到session中。</w:t>
      </w:r>
    </w:p>
    <w:p w14:paraId="7F428DC3" w14:textId="3BAD1935" w:rsidR="00FA32C0" w:rsidRDefault="00FA32C0" w:rsidP="00490466">
      <w:pPr>
        <w:spacing w:line="276" w:lineRule="auto"/>
        <w:ind w:firstLineChars="0" w:firstLine="0"/>
        <w:jc w:val="left"/>
        <w:outlineLvl w:val="2"/>
        <w:rPr>
          <w:rFonts w:ascii="黑体" w:eastAsia="黑体"/>
        </w:rPr>
      </w:pPr>
      <w:r>
        <w:rPr>
          <w:rFonts w:ascii="黑体" w:eastAsia="黑体" w:hint="eastAsia"/>
        </w:rPr>
        <w:lastRenderedPageBreak/>
        <w:t>5</w:t>
      </w:r>
      <w:r>
        <w:rPr>
          <w:rFonts w:ascii="黑体" w:eastAsia="黑体"/>
        </w:rPr>
        <w:t>.</w:t>
      </w:r>
      <w:r>
        <w:rPr>
          <w:rFonts w:ascii="黑体" w:eastAsia="黑体" w:hint="eastAsia"/>
        </w:rPr>
        <w:t>3</w:t>
      </w:r>
      <w:r>
        <w:rPr>
          <w:rFonts w:ascii="黑体" w:eastAsia="黑体"/>
        </w:rPr>
        <w:t>.</w:t>
      </w:r>
      <w:r>
        <w:rPr>
          <w:rFonts w:ascii="黑体" w:eastAsia="黑体" w:hint="eastAsia"/>
        </w:rPr>
        <w:t>4 后台</w:t>
      </w:r>
      <w:r>
        <w:rPr>
          <w:rFonts w:ascii="黑体" w:eastAsia="黑体"/>
        </w:rPr>
        <w:t>处理设计</w:t>
      </w:r>
    </w:p>
    <w:p w14:paraId="18252AF9" w14:textId="2E55CA46" w:rsidR="00FC5360" w:rsidRDefault="00FC5360" w:rsidP="000A7FF6">
      <w:pPr>
        <w:ind w:firstLine="480"/>
      </w:pPr>
      <w:r>
        <w:rPr>
          <w:rFonts w:hint="eastAsia"/>
        </w:rPr>
        <w:t>涉及到的类：</w:t>
      </w:r>
      <w:proofErr w:type="spellStart"/>
      <w:r>
        <w:rPr>
          <w:rFonts w:hint="eastAsia"/>
        </w:rPr>
        <w:t>contoller</w:t>
      </w:r>
      <w:proofErr w:type="spellEnd"/>
      <w:r>
        <w:rPr>
          <w:rFonts w:hint="eastAsia"/>
        </w:rPr>
        <w:t>层：</w:t>
      </w:r>
      <w:proofErr w:type="spellStart"/>
      <w:r>
        <w:rPr>
          <w:rFonts w:hint="eastAsia"/>
        </w:rPr>
        <w:t>UserController</w:t>
      </w:r>
      <w:proofErr w:type="spellEnd"/>
      <w:r>
        <w:rPr>
          <w:rFonts w:hint="eastAsia"/>
        </w:rPr>
        <w:t>类,</w:t>
      </w:r>
      <w:r w:rsidRPr="006961EF">
        <w:t xml:space="preserve"> </w:t>
      </w:r>
      <w:proofErr w:type="spellStart"/>
      <w:r w:rsidRPr="006961EF">
        <w:t>PageController</w:t>
      </w:r>
      <w:proofErr w:type="spellEnd"/>
      <w:r>
        <w:rPr>
          <w:rFonts w:hint="eastAsia"/>
        </w:rPr>
        <w:t>页面跳转类；service：</w:t>
      </w:r>
      <w:proofErr w:type="spellStart"/>
      <w:r w:rsidRPr="00CC3290">
        <w:t>UserService</w:t>
      </w:r>
      <w:proofErr w:type="spellEnd"/>
      <w:r>
        <w:rPr>
          <w:rFonts w:hint="eastAsia"/>
        </w:rPr>
        <w:t>接口以及</w:t>
      </w:r>
      <w:proofErr w:type="spellStart"/>
      <w:r>
        <w:rPr>
          <w:rFonts w:hint="eastAsia"/>
        </w:rPr>
        <w:t>UserSeviceImpl</w:t>
      </w:r>
      <w:proofErr w:type="spellEnd"/>
      <w:r>
        <w:rPr>
          <w:rFonts w:hint="eastAsia"/>
        </w:rPr>
        <w:t>接口的实现类，</w:t>
      </w:r>
      <w:proofErr w:type="spellStart"/>
      <w:r>
        <w:rPr>
          <w:rFonts w:hint="eastAsia"/>
        </w:rPr>
        <w:t>dao</w:t>
      </w:r>
      <w:proofErr w:type="spellEnd"/>
      <w:r>
        <w:rPr>
          <w:rFonts w:hint="eastAsia"/>
        </w:rPr>
        <w:t>：</w:t>
      </w:r>
      <w:proofErr w:type="spellStart"/>
      <w:r>
        <w:rPr>
          <w:rFonts w:hint="eastAsia"/>
        </w:rPr>
        <w:t>TbUserMapper</w:t>
      </w:r>
      <w:proofErr w:type="spellEnd"/>
      <w:r>
        <w:rPr>
          <w:rFonts w:hint="eastAsia"/>
        </w:rPr>
        <w:t>接口，以及配置文件</w:t>
      </w:r>
      <w:proofErr w:type="spellStart"/>
      <w:r>
        <w:rPr>
          <w:rFonts w:hint="eastAsia"/>
        </w:rPr>
        <w:t>TbUserDao.</w:t>
      </w:r>
      <w:r>
        <w:t>mapper</w:t>
      </w:r>
      <w:proofErr w:type="spellEnd"/>
      <w:r>
        <w:rPr>
          <w:rFonts w:hint="eastAsia"/>
        </w:rPr>
        <w:t>，POJO类：</w:t>
      </w:r>
      <w:proofErr w:type="spellStart"/>
      <w:r>
        <w:rPr>
          <w:rFonts w:hint="eastAsia"/>
        </w:rPr>
        <w:t>TbUser</w:t>
      </w:r>
      <w:proofErr w:type="spellEnd"/>
      <w:r>
        <w:rPr>
          <w:rFonts w:hint="eastAsia"/>
        </w:rPr>
        <w:t>、</w:t>
      </w:r>
      <w:proofErr w:type="spellStart"/>
      <w:r>
        <w:rPr>
          <w:rFonts w:hint="eastAsia"/>
        </w:rPr>
        <w:t>TbUserExample</w:t>
      </w:r>
      <w:proofErr w:type="spellEnd"/>
      <w:r>
        <w:rPr>
          <w:rFonts w:hint="eastAsia"/>
        </w:rPr>
        <w:t>类，发送邮件的工具类：</w:t>
      </w:r>
      <w:proofErr w:type="spellStart"/>
      <w:r>
        <w:rPr>
          <w:rFonts w:hint="eastAsia"/>
        </w:rPr>
        <w:t>SendEmail</w:t>
      </w:r>
      <w:proofErr w:type="spellEnd"/>
      <w:r>
        <w:rPr>
          <w:rFonts w:hint="eastAsia"/>
        </w:rPr>
        <w:t>，密码加密工具MD5Utils，</w:t>
      </w:r>
      <w:proofErr w:type="spellStart"/>
      <w:r>
        <w:rPr>
          <w:rFonts w:hint="eastAsia"/>
        </w:rPr>
        <w:t>J</w:t>
      </w:r>
      <w:r w:rsidRPr="00B20D81">
        <w:t>edisClient</w:t>
      </w:r>
      <w:proofErr w:type="spellEnd"/>
      <w:r>
        <w:t xml:space="preserve">  Redis</w:t>
      </w:r>
      <w:r>
        <w:rPr>
          <w:rFonts w:hint="eastAsia"/>
        </w:rPr>
        <w:t>工具类，</w:t>
      </w:r>
      <w:r w:rsidR="004674B3">
        <w:rPr>
          <w:rFonts w:hint="eastAsia"/>
        </w:rPr>
        <w:t>Base</w:t>
      </w:r>
      <w:r w:rsidR="004674B3">
        <w:t>64</w:t>
      </w:r>
      <w:r w:rsidR="00AC5574">
        <w:rPr>
          <w:rFonts w:hint="eastAsia"/>
        </w:rPr>
        <w:t>加密，</w:t>
      </w:r>
      <w:proofErr w:type="spellStart"/>
      <w:r w:rsidR="00AC5574">
        <w:rPr>
          <w:rFonts w:hint="eastAsia"/>
        </w:rPr>
        <w:t>TimeUtils</w:t>
      </w:r>
      <w:proofErr w:type="spellEnd"/>
      <w:r w:rsidR="00AC5574">
        <w:rPr>
          <w:rFonts w:hint="eastAsia"/>
        </w:rPr>
        <w:t>自定义时间类，</w:t>
      </w:r>
      <w:proofErr w:type="spellStart"/>
      <w:r w:rsidR="00AC5574">
        <w:rPr>
          <w:rFonts w:hint="eastAsia"/>
        </w:rPr>
        <w:t>JsonUtils</w:t>
      </w:r>
      <w:proofErr w:type="spellEnd"/>
      <w:r w:rsidR="00AC5574">
        <w:t xml:space="preserve"> </w:t>
      </w:r>
      <w:r w:rsidR="00AC5574">
        <w:rPr>
          <w:rFonts w:hint="eastAsia"/>
        </w:rPr>
        <w:t>对象转Json字符串工具类，</w:t>
      </w:r>
      <w:r>
        <w:rPr>
          <w:rFonts w:hint="eastAsia"/>
        </w:rPr>
        <w:t>以及静态常量类</w:t>
      </w:r>
      <w:proofErr w:type="spellStart"/>
      <w:r>
        <w:rPr>
          <w:rFonts w:hint="eastAsia"/>
        </w:rPr>
        <w:t>UserFinalT</w:t>
      </w:r>
      <w:r>
        <w:t>ool</w:t>
      </w:r>
      <w:proofErr w:type="spellEnd"/>
      <w:r>
        <w:rPr>
          <w:rFonts w:hint="eastAsia"/>
        </w:rPr>
        <w:t>。</w:t>
      </w:r>
    </w:p>
    <w:p w14:paraId="7AACE782" w14:textId="563A5D96" w:rsidR="00FC5360" w:rsidRPr="00FC5360" w:rsidRDefault="00FC5360" w:rsidP="00FA32C0">
      <w:pPr>
        <w:spacing w:line="240" w:lineRule="auto"/>
        <w:ind w:firstLine="480"/>
        <w:rPr>
          <w:rFonts w:ascii="黑体" w:eastAsia="黑体"/>
        </w:rPr>
      </w:pPr>
    </w:p>
    <w:p w14:paraId="6435AA1C" w14:textId="73B4E21E"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1407" w:name="_Toc9265721"/>
      <w:r>
        <w:rPr>
          <w:rFonts w:ascii="黑体" w:eastAsia="黑体" w:hint="eastAsia"/>
          <w:sz w:val="30"/>
          <w:szCs w:val="30"/>
        </w:rPr>
        <w:t>5.</w:t>
      </w:r>
      <w:r w:rsidR="00BF794A">
        <w:rPr>
          <w:rFonts w:ascii="黑体" w:eastAsia="黑体"/>
          <w:sz w:val="30"/>
          <w:szCs w:val="30"/>
        </w:rPr>
        <w:t>4</w:t>
      </w:r>
      <w:r>
        <w:rPr>
          <w:rFonts w:ascii="黑体" w:eastAsia="黑体" w:hint="eastAsia"/>
          <w:sz w:val="30"/>
          <w:szCs w:val="30"/>
        </w:rPr>
        <w:t xml:space="preserve"> </w:t>
      </w:r>
      <w:r w:rsidR="007B420F">
        <w:rPr>
          <w:rFonts w:ascii="黑体" w:eastAsia="黑体" w:hint="eastAsia"/>
          <w:sz w:val="30"/>
          <w:szCs w:val="30"/>
        </w:rPr>
        <w:t>数据查询</w:t>
      </w:r>
      <w:r w:rsidR="00847EEC">
        <w:rPr>
          <w:rFonts w:ascii="黑体" w:eastAsia="黑体" w:hint="eastAsia"/>
          <w:sz w:val="30"/>
          <w:szCs w:val="30"/>
        </w:rPr>
        <w:t>模块</w:t>
      </w:r>
      <w:bookmarkEnd w:id="1407"/>
    </w:p>
    <w:p w14:paraId="79CBD1AE" w14:textId="5D673498"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 xml:space="preserve">.1 </w:t>
      </w:r>
      <w:r>
        <w:rPr>
          <w:rFonts w:ascii="黑体" w:eastAsia="黑体" w:hint="eastAsia"/>
        </w:rPr>
        <w:t>模块描述</w:t>
      </w:r>
    </w:p>
    <w:p w14:paraId="5B598EF2" w14:textId="55DB6E34" w:rsidR="003A71ED" w:rsidRDefault="002C2226" w:rsidP="000A7FF6">
      <w:pPr>
        <w:ind w:firstLine="480"/>
      </w:pPr>
      <w:r>
        <w:rPr>
          <w:rFonts w:hint="eastAsia"/>
        </w:rPr>
        <w:t>如图5-</w:t>
      </w:r>
      <w:r w:rsidR="00D02F2B">
        <w:t>9</w:t>
      </w:r>
      <w:r>
        <w:t xml:space="preserve"> </w:t>
      </w:r>
      <w:r>
        <w:rPr>
          <w:rFonts w:hint="eastAsia"/>
        </w:rPr>
        <w:t>首页统计数据展示，</w:t>
      </w:r>
      <w:r w:rsidR="003A71ED">
        <w:rPr>
          <w:rFonts w:hint="eastAsia"/>
        </w:rPr>
        <w:t>用户在系统中的所有做题统计都会记录到系统中，记录系统中所有做题统计信息，以及记录每个分类的统计信息以及正确率</w:t>
      </w:r>
      <w:r w:rsidR="004E109C">
        <w:rPr>
          <w:rFonts w:hint="eastAsia"/>
        </w:rPr>
        <w:t>。</w:t>
      </w:r>
    </w:p>
    <w:p w14:paraId="1B37F46D" w14:textId="13D9B239"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2196E7A9" w14:textId="10942F43" w:rsidR="003A71ED" w:rsidRDefault="003A71ED" w:rsidP="004672B3">
      <w:pPr>
        <w:spacing w:line="240" w:lineRule="auto"/>
        <w:ind w:firstLine="480"/>
        <w:rPr>
          <w:rFonts w:ascii="黑体" w:eastAsia="黑体"/>
        </w:rPr>
      </w:pPr>
      <w:r w:rsidRPr="003A71ED">
        <w:rPr>
          <w:rFonts w:ascii="黑体" w:eastAsia="黑体"/>
          <w:noProof/>
        </w:rPr>
        <w:drawing>
          <wp:inline distT="0" distB="0" distL="0" distR="0" wp14:anchorId="446DB412" wp14:editId="3824E480">
            <wp:extent cx="5759450" cy="46094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609465"/>
                    </a:xfrm>
                    <a:prstGeom prst="rect">
                      <a:avLst/>
                    </a:prstGeom>
                  </pic:spPr>
                </pic:pic>
              </a:graphicData>
            </a:graphic>
          </wp:inline>
        </w:drawing>
      </w:r>
    </w:p>
    <w:p w14:paraId="1FE5D0D1" w14:textId="11CCFFF8" w:rsidR="00800C28" w:rsidRPr="00D80AE8" w:rsidRDefault="00800C28" w:rsidP="00D80AE8">
      <w:pPr>
        <w:ind w:firstLine="420"/>
        <w:jc w:val="center"/>
        <w:rPr>
          <w:sz w:val="21"/>
          <w:szCs w:val="21"/>
        </w:rPr>
      </w:pPr>
      <w:r w:rsidRPr="00D80AE8">
        <w:rPr>
          <w:rFonts w:hint="eastAsia"/>
          <w:sz w:val="21"/>
          <w:szCs w:val="21"/>
        </w:rPr>
        <w:t>图5-</w:t>
      </w:r>
      <w:r w:rsidR="00400D6B">
        <w:rPr>
          <w:sz w:val="21"/>
          <w:szCs w:val="21"/>
        </w:rPr>
        <w:t>9</w:t>
      </w:r>
      <w:r w:rsidRPr="00D80AE8">
        <w:rPr>
          <w:sz w:val="21"/>
          <w:szCs w:val="21"/>
        </w:rPr>
        <w:t xml:space="preserve"> </w:t>
      </w:r>
      <w:r w:rsidRPr="00D80AE8">
        <w:rPr>
          <w:rFonts w:hint="eastAsia"/>
          <w:sz w:val="21"/>
          <w:szCs w:val="21"/>
        </w:rPr>
        <w:t>首页统计数据展示</w:t>
      </w:r>
    </w:p>
    <w:p w14:paraId="4CA8C8F2" w14:textId="0C2539D0"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BF794A">
        <w:rPr>
          <w:rFonts w:ascii="黑体" w:eastAsia="黑体"/>
        </w:rPr>
        <w:t>4</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0B2786B4" w14:textId="5663E476" w:rsidR="00E10DD6" w:rsidRDefault="00E10DD6" w:rsidP="000A7FF6">
      <w:pPr>
        <w:ind w:firstLine="480"/>
      </w:pPr>
      <w:r>
        <w:rPr>
          <w:rFonts w:hint="eastAsia"/>
        </w:rPr>
        <w:t>用户每次选择完做题类型</w:t>
      </w:r>
      <w:r w:rsidR="003B5CA4">
        <w:rPr>
          <w:rFonts w:hint="eastAsia"/>
        </w:rPr>
        <w:t>以及</w:t>
      </w:r>
      <w:r w:rsidR="006D7313">
        <w:rPr>
          <w:rFonts w:hint="eastAsia"/>
        </w:rPr>
        <w:t>做题的方式，并且完成练习提交答卷之后</w:t>
      </w:r>
      <w:r w:rsidR="006F14DE">
        <w:rPr>
          <w:rFonts w:hint="eastAsia"/>
        </w:rPr>
        <w:t>，系统会自</w:t>
      </w:r>
      <w:r w:rsidR="006F14DE">
        <w:rPr>
          <w:rFonts w:hint="eastAsia"/>
        </w:rPr>
        <w:lastRenderedPageBreak/>
        <w:t>动判断对错并统计到相应的分类，以及总统计的记录中。</w:t>
      </w:r>
    </w:p>
    <w:p w14:paraId="086BDEE2" w14:textId="3973ED3E" w:rsidR="005749D3" w:rsidRPr="000A7FF6" w:rsidRDefault="004672B3" w:rsidP="00490466">
      <w:pPr>
        <w:spacing w:line="276" w:lineRule="auto"/>
        <w:ind w:firstLineChars="0" w:firstLine="0"/>
        <w:jc w:val="left"/>
        <w:outlineLvl w:val="2"/>
        <w:rPr>
          <w:rFonts w:ascii="黑体" w:eastAsia="黑体"/>
        </w:rPr>
      </w:pPr>
      <w:r w:rsidRPr="000A7FF6">
        <w:rPr>
          <w:rFonts w:ascii="黑体" w:eastAsia="黑体" w:hint="eastAsia"/>
        </w:rPr>
        <w:t>5</w:t>
      </w:r>
      <w:r w:rsidRPr="000A7FF6">
        <w:rPr>
          <w:rFonts w:ascii="黑体" w:eastAsia="黑体"/>
        </w:rPr>
        <w:t>.</w:t>
      </w:r>
      <w:r w:rsidR="00BF794A" w:rsidRPr="000A7FF6">
        <w:rPr>
          <w:rFonts w:ascii="黑体" w:eastAsia="黑体"/>
        </w:rPr>
        <w:t>4</w:t>
      </w:r>
      <w:r w:rsidRPr="000A7FF6">
        <w:rPr>
          <w:rFonts w:ascii="黑体" w:eastAsia="黑体"/>
        </w:rPr>
        <w:t>.</w:t>
      </w:r>
      <w:r w:rsidRPr="000A7FF6">
        <w:rPr>
          <w:rFonts w:ascii="黑体" w:eastAsia="黑体" w:hint="eastAsia"/>
        </w:rPr>
        <w:t>4 后台</w:t>
      </w:r>
      <w:r w:rsidRPr="000A7FF6">
        <w:rPr>
          <w:rFonts w:ascii="黑体" w:eastAsia="黑体"/>
        </w:rPr>
        <w:t>处理设计</w:t>
      </w:r>
    </w:p>
    <w:p w14:paraId="2F614335" w14:textId="02B42F78" w:rsidR="005749D3" w:rsidRDefault="004044C1" w:rsidP="000A7FF6">
      <w:pPr>
        <w:ind w:firstLine="480"/>
      </w:pPr>
      <w:r>
        <w:t>c</w:t>
      </w:r>
      <w:r w:rsidR="005749D3">
        <w:rPr>
          <w:rFonts w:hint="eastAsia"/>
        </w:rPr>
        <w:t>ontroller层：</w:t>
      </w:r>
      <w:proofErr w:type="spellStart"/>
      <w:r w:rsidR="006E1F32">
        <w:rPr>
          <w:rFonts w:hint="eastAsia"/>
        </w:rPr>
        <w:t>DidTopicController</w:t>
      </w:r>
      <w:proofErr w:type="spellEnd"/>
      <w:r w:rsidR="006E1F32">
        <w:rPr>
          <w:rFonts w:hint="eastAsia"/>
        </w:rPr>
        <w:t>，service层：</w:t>
      </w:r>
      <w:proofErr w:type="spellStart"/>
      <w:r w:rsidR="006E1F32">
        <w:rPr>
          <w:rFonts w:hint="eastAsia"/>
        </w:rPr>
        <w:t>DidtopicService</w:t>
      </w:r>
      <w:proofErr w:type="spellEnd"/>
      <w:r w:rsidR="006E1F32">
        <w:rPr>
          <w:rFonts w:hint="eastAsia"/>
        </w:rPr>
        <w:t>，</w:t>
      </w:r>
      <w:proofErr w:type="spellStart"/>
      <w:r w:rsidR="006E1F32">
        <w:rPr>
          <w:rFonts w:hint="eastAsia"/>
        </w:rPr>
        <w:t>DidtopicServiceImpl</w:t>
      </w:r>
      <w:proofErr w:type="spellEnd"/>
      <w:r w:rsidR="00563868">
        <w:rPr>
          <w:rFonts w:hint="eastAsia"/>
        </w:rPr>
        <w:t>，</w:t>
      </w:r>
      <w:proofErr w:type="spellStart"/>
      <w:r w:rsidR="00563868" w:rsidRPr="00563868">
        <w:t>UserDidTopicUtil</w:t>
      </w:r>
      <w:proofErr w:type="spellEnd"/>
      <w:r w:rsidR="00DA41FF">
        <w:rPr>
          <w:rFonts w:hint="eastAsia"/>
        </w:rPr>
        <w:t>；</w:t>
      </w:r>
      <w:proofErr w:type="spellStart"/>
      <w:r w:rsidR="00DA41FF">
        <w:rPr>
          <w:rFonts w:hint="eastAsia"/>
        </w:rPr>
        <w:t>dao</w:t>
      </w:r>
      <w:proofErr w:type="spellEnd"/>
      <w:r w:rsidR="00DA41FF">
        <w:rPr>
          <w:rFonts w:hint="eastAsia"/>
        </w:rPr>
        <w:t>层</w:t>
      </w:r>
      <w:proofErr w:type="spellStart"/>
      <w:r w:rsidR="00DA41FF">
        <w:rPr>
          <w:rFonts w:hint="eastAsia"/>
        </w:rPr>
        <w:t>D</w:t>
      </w:r>
      <w:r w:rsidR="00DA41FF" w:rsidRPr="00DA41FF">
        <w:t>idtopicDao</w:t>
      </w:r>
      <w:proofErr w:type="spellEnd"/>
      <w:r w:rsidR="00DA41FF">
        <w:rPr>
          <w:rFonts w:hint="eastAsia"/>
        </w:rPr>
        <w:t>；</w:t>
      </w:r>
      <w:proofErr w:type="spellStart"/>
      <w:r w:rsidR="00DA41FF" w:rsidRPr="00DA41FF">
        <w:t>TopicFinalTool</w:t>
      </w:r>
      <w:proofErr w:type="spellEnd"/>
      <w:r w:rsidR="00DA41FF">
        <w:rPr>
          <w:rFonts w:hint="eastAsia"/>
        </w:rPr>
        <w:t>，</w:t>
      </w:r>
      <w:proofErr w:type="spellStart"/>
      <w:r w:rsidR="00DA41FF" w:rsidRPr="00DA41FF">
        <w:t>TbDidtopic</w:t>
      </w:r>
      <w:proofErr w:type="spellEnd"/>
      <w:r w:rsidR="000702BF">
        <w:rPr>
          <w:rFonts w:hint="eastAsia"/>
        </w:rPr>
        <w:t>，</w:t>
      </w:r>
      <w:proofErr w:type="spellStart"/>
      <w:r w:rsidR="00DA41FF" w:rsidRPr="00DA41FF">
        <w:t>jedisClient</w:t>
      </w:r>
      <w:proofErr w:type="spellEnd"/>
      <w:r w:rsidR="000702BF">
        <w:rPr>
          <w:rFonts w:hint="eastAsia"/>
        </w:rPr>
        <w:t>，</w:t>
      </w:r>
      <w:proofErr w:type="spellStart"/>
      <w:r w:rsidR="000702BF">
        <w:rPr>
          <w:rFonts w:hint="eastAsia"/>
        </w:rPr>
        <w:t>TbTopic</w:t>
      </w:r>
      <w:proofErr w:type="spellEnd"/>
    </w:p>
    <w:p w14:paraId="29454C7B" w14:textId="3952B23C"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1408" w:name="_Toc9265722"/>
      <w:r>
        <w:rPr>
          <w:rFonts w:ascii="黑体" w:eastAsia="黑体" w:hint="eastAsia"/>
          <w:sz w:val="30"/>
          <w:szCs w:val="30"/>
        </w:rPr>
        <w:t>5.</w:t>
      </w:r>
      <w:r w:rsidR="000C4CC4">
        <w:rPr>
          <w:rFonts w:ascii="黑体" w:eastAsia="黑体"/>
          <w:sz w:val="30"/>
          <w:szCs w:val="30"/>
        </w:rPr>
        <w:t>5</w:t>
      </w:r>
      <w:r>
        <w:rPr>
          <w:rFonts w:ascii="黑体" w:eastAsia="黑体" w:hint="eastAsia"/>
          <w:sz w:val="30"/>
          <w:szCs w:val="30"/>
        </w:rPr>
        <w:t xml:space="preserve"> </w:t>
      </w:r>
      <w:r w:rsidR="00725397" w:rsidRPr="00725397">
        <w:rPr>
          <w:rFonts w:ascii="黑体" w:eastAsia="黑体" w:hint="eastAsia"/>
          <w:sz w:val="30"/>
          <w:szCs w:val="30"/>
        </w:rPr>
        <w:t>题目收藏模块</w:t>
      </w:r>
      <w:bookmarkEnd w:id="1408"/>
    </w:p>
    <w:p w14:paraId="6293D53C" w14:textId="385FD783"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 xml:space="preserve">.1 </w:t>
      </w:r>
      <w:r>
        <w:rPr>
          <w:rFonts w:ascii="黑体" w:eastAsia="黑体" w:hint="eastAsia"/>
        </w:rPr>
        <w:t>模块描述</w:t>
      </w:r>
    </w:p>
    <w:p w14:paraId="4FDB802D" w14:textId="2846D8F3" w:rsidR="00A51AC9" w:rsidRDefault="00EF327C" w:rsidP="000A7FF6">
      <w:pPr>
        <w:ind w:firstLine="480"/>
      </w:pPr>
      <w:r>
        <w:rPr>
          <w:rFonts w:hint="eastAsia"/>
        </w:rPr>
        <w:t>如图5-</w:t>
      </w:r>
      <w:r w:rsidR="003E2308">
        <w:t>10</w:t>
      </w:r>
      <w:r>
        <w:t xml:space="preserve"> </w:t>
      </w:r>
      <w:r>
        <w:rPr>
          <w:rFonts w:hint="eastAsia"/>
        </w:rPr>
        <w:t>练习详情展示、如图5-</w:t>
      </w:r>
      <w:r w:rsidR="003E2308">
        <w:t>11</w:t>
      </w:r>
      <w:r>
        <w:t xml:space="preserve"> </w:t>
      </w:r>
      <w:r>
        <w:rPr>
          <w:rFonts w:hint="eastAsia"/>
        </w:rPr>
        <w:t>收藏题目展示，</w:t>
      </w:r>
      <w:r w:rsidR="00A51AC9">
        <w:rPr>
          <w:rFonts w:hint="eastAsia"/>
        </w:rPr>
        <w:t>用户在完成练习界面，题目详情显示界面能够收藏题目，方便之后查看；同时首页提供查询收藏页面的入口，收藏页面展示用户所有的收藏题目信息。</w:t>
      </w:r>
    </w:p>
    <w:p w14:paraId="5C6854BC" w14:textId="2261B301"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191CF84B" w14:textId="68F4A1DF" w:rsidR="00A51AC9" w:rsidRDefault="00A51AC9" w:rsidP="004672B3">
      <w:pPr>
        <w:spacing w:line="240" w:lineRule="auto"/>
        <w:ind w:firstLine="480"/>
        <w:rPr>
          <w:rFonts w:ascii="黑体" w:eastAsia="黑体"/>
        </w:rPr>
      </w:pPr>
      <w:r w:rsidRPr="00A51AC9">
        <w:rPr>
          <w:rFonts w:ascii="黑体" w:eastAsia="黑体"/>
          <w:noProof/>
        </w:rPr>
        <w:drawing>
          <wp:inline distT="0" distB="0" distL="0" distR="0" wp14:anchorId="47071F28" wp14:editId="3CCA3643">
            <wp:extent cx="5759450" cy="29051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905125"/>
                    </a:xfrm>
                    <a:prstGeom prst="rect">
                      <a:avLst/>
                    </a:prstGeom>
                  </pic:spPr>
                </pic:pic>
              </a:graphicData>
            </a:graphic>
          </wp:inline>
        </w:drawing>
      </w:r>
    </w:p>
    <w:p w14:paraId="0BF2D124" w14:textId="4210CE2A" w:rsidR="00800C28" w:rsidRPr="00D80AE8" w:rsidRDefault="00800C28" w:rsidP="00D80AE8">
      <w:pPr>
        <w:ind w:firstLine="420"/>
        <w:jc w:val="center"/>
        <w:rPr>
          <w:sz w:val="21"/>
          <w:szCs w:val="21"/>
        </w:rPr>
      </w:pPr>
      <w:r w:rsidRPr="00D80AE8">
        <w:rPr>
          <w:rFonts w:hint="eastAsia"/>
          <w:sz w:val="21"/>
          <w:szCs w:val="21"/>
        </w:rPr>
        <w:t>图5-</w:t>
      </w:r>
      <w:r w:rsidR="00400D6B">
        <w:rPr>
          <w:sz w:val="21"/>
          <w:szCs w:val="21"/>
        </w:rPr>
        <w:t>10</w:t>
      </w:r>
      <w:r w:rsidRPr="00D80AE8">
        <w:rPr>
          <w:sz w:val="21"/>
          <w:szCs w:val="21"/>
        </w:rPr>
        <w:t xml:space="preserve"> </w:t>
      </w:r>
      <w:r w:rsidRPr="00D80AE8">
        <w:rPr>
          <w:rFonts w:hint="eastAsia"/>
          <w:sz w:val="21"/>
          <w:szCs w:val="21"/>
        </w:rPr>
        <w:t>练习详情展示</w:t>
      </w:r>
    </w:p>
    <w:p w14:paraId="27072E93" w14:textId="2DEABFC9" w:rsidR="00A51AC9" w:rsidRPr="00800C28" w:rsidRDefault="00A51AC9" w:rsidP="00D80AE8">
      <w:pPr>
        <w:ind w:firstLine="480"/>
        <w:jc w:val="center"/>
      </w:pPr>
      <w:r w:rsidRPr="00A51AC9">
        <w:rPr>
          <w:rFonts w:ascii="黑体" w:eastAsia="黑体"/>
          <w:noProof/>
        </w:rPr>
        <w:lastRenderedPageBreak/>
        <w:drawing>
          <wp:inline distT="0" distB="0" distL="0" distR="0" wp14:anchorId="4359478B" wp14:editId="4574FBB3">
            <wp:extent cx="5759450" cy="30594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059430"/>
                    </a:xfrm>
                    <a:prstGeom prst="rect">
                      <a:avLst/>
                    </a:prstGeom>
                  </pic:spPr>
                </pic:pic>
              </a:graphicData>
            </a:graphic>
          </wp:inline>
        </w:drawing>
      </w:r>
      <w:r w:rsidR="00800C28" w:rsidRPr="00D80AE8">
        <w:rPr>
          <w:rFonts w:hint="eastAsia"/>
          <w:sz w:val="21"/>
          <w:szCs w:val="21"/>
        </w:rPr>
        <w:t>图5-</w:t>
      </w:r>
      <w:r w:rsidR="00400D6B">
        <w:rPr>
          <w:sz w:val="21"/>
          <w:szCs w:val="21"/>
        </w:rPr>
        <w:t>11</w:t>
      </w:r>
      <w:r w:rsidR="00800C28" w:rsidRPr="00D80AE8">
        <w:rPr>
          <w:sz w:val="21"/>
          <w:szCs w:val="21"/>
        </w:rPr>
        <w:t xml:space="preserve"> </w:t>
      </w:r>
      <w:r w:rsidR="00800C28" w:rsidRPr="00D80AE8">
        <w:rPr>
          <w:rFonts w:hint="eastAsia"/>
          <w:sz w:val="21"/>
          <w:szCs w:val="21"/>
        </w:rPr>
        <w:t>收藏题目展示</w:t>
      </w:r>
    </w:p>
    <w:p w14:paraId="29878664" w14:textId="3A0857F8"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6D238F45" w14:textId="77834ACE" w:rsidR="00D01430" w:rsidRDefault="00B87C2D" w:rsidP="000A7FF6">
      <w:pPr>
        <w:ind w:firstLine="480"/>
      </w:pPr>
      <w:r>
        <w:rPr>
          <w:rFonts w:hint="eastAsia"/>
        </w:rPr>
        <w:t>在详情页面显示收藏按钮，为收藏的题目显示收藏，收藏的题目即显示取消收藏按钮。收藏之后能够在首页的按钮中点击显示收藏的题目信息，每次显示5条，有更多的数据即显示加载更多，没有更多即显示已经到底了</w:t>
      </w:r>
      <w:r w:rsidR="007B460A">
        <w:rPr>
          <w:rFonts w:hint="eastAsia"/>
        </w:rPr>
        <w:t>,同时分页显示的页面也能够对题目进行取消收藏</w:t>
      </w:r>
      <w:r w:rsidR="00526D67">
        <w:rPr>
          <w:rFonts w:hint="eastAsia"/>
        </w:rPr>
        <w:t>。</w:t>
      </w:r>
    </w:p>
    <w:p w14:paraId="4F3B78DA" w14:textId="6CF04EF7"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0C4CC4">
        <w:rPr>
          <w:rFonts w:ascii="黑体" w:eastAsia="黑体"/>
        </w:rPr>
        <w:t>5</w:t>
      </w:r>
      <w:r>
        <w:rPr>
          <w:rFonts w:ascii="黑体" w:eastAsia="黑体"/>
        </w:rPr>
        <w:t>.</w:t>
      </w:r>
      <w:r>
        <w:rPr>
          <w:rFonts w:ascii="黑体" w:eastAsia="黑体" w:hint="eastAsia"/>
        </w:rPr>
        <w:t>4 后台</w:t>
      </w:r>
      <w:r>
        <w:rPr>
          <w:rFonts w:ascii="黑体" w:eastAsia="黑体"/>
        </w:rPr>
        <w:t>处理设计</w:t>
      </w:r>
    </w:p>
    <w:p w14:paraId="5A124D1E" w14:textId="02D9A71E" w:rsidR="00435BA4" w:rsidRDefault="00435BA4" w:rsidP="000A7FF6">
      <w:pPr>
        <w:ind w:firstLine="480"/>
      </w:pPr>
      <w:proofErr w:type="spellStart"/>
      <w:r>
        <w:rPr>
          <w:rFonts w:hint="eastAsia"/>
        </w:rPr>
        <w:t>TbCollection</w:t>
      </w:r>
      <w:proofErr w:type="spellEnd"/>
      <w:r w:rsidR="000876D6">
        <w:rPr>
          <w:rFonts w:hint="eastAsia"/>
        </w:rPr>
        <w:t>收藏表，</w:t>
      </w:r>
      <w:proofErr w:type="spellStart"/>
      <w:r w:rsidR="000876D6">
        <w:rPr>
          <w:rFonts w:hint="eastAsia"/>
        </w:rPr>
        <w:t>TbCollectionDao</w:t>
      </w:r>
      <w:proofErr w:type="spellEnd"/>
      <w:r w:rsidR="000876D6">
        <w:rPr>
          <w:rFonts w:hint="eastAsia"/>
        </w:rPr>
        <w:t>，</w:t>
      </w:r>
      <w:proofErr w:type="spellStart"/>
      <w:r w:rsidR="000876D6">
        <w:rPr>
          <w:rFonts w:hint="eastAsia"/>
        </w:rPr>
        <w:t>CollectionController</w:t>
      </w:r>
      <w:proofErr w:type="spellEnd"/>
      <w:r w:rsidR="000876D6">
        <w:rPr>
          <w:rFonts w:hint="eastAsia"/>
        </w:rPr>
        <w:t>，</w:t>
      </w:r>
      <w:proofErr w:type="spellStart"/>
      <w:r w:rsidR="000876D6">
        <w:rPr>
          <w:rFonts w:hint="eastAsia"/>
        </w:rPr>
        <w:t>Collection</w:t>
      </w:r>
      <w:r w:rsidR="000876D6">
        <w:t>Service</w:t>
      </w:r>
      <w:proofErr w:type="spellEnd"/>
      <w:r w:rsidR="000876D6">
        <w:t>,</w:t>
      </w:r>
      <w:r w:rsidR="000876D6" w:rsidRPr="000876D6">
        <w:rPr>
          <w:rFonts w:hint="eastAsia"/>
        </w:rPr>
        <w:t xml:space="preserve"> </w:t>
      </w:r>
      <w:proofErr w:type="spellStart"/>
      <w:r w:rsidR="000876D6">
        <w:rPr>
          <w:rFonts w:hint="eastAsia"/>
        </w:rPr>
        <w:t>Collection</w:t>
      </w:r>
      <w:r w:rsidR="000876D6">
        <w:t>ServiceImpl</w:t>
      </w:r>
      <w:proofErr w:type="spellEnd"/>
      <w:r w:rsidR="00B31990">
        <w:t>,</w:t>
      </w:r>
      <w:r w:rsidR="00B31990" w:rsidRPr="00B31990">
        <w:t xml:space="preserve"> </w:t>
      </w:r>
      <w:proofErr w:type="spellStart"/>
      <w:r w:rsidR="00B31990" w:rsidRPr="00B31990">
        <w:t>CollectionFinalTool</w:t>
      </w:r>
      <w:proofErr w:type="spellEnd"/>
    </w:p>
    <w:p w14:paraId="630619D2" w14:textId="0EA733EB"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1409" w:name="_Toc9265723"/>
      <w:r>
        <w:rPr>
          <w:rFonts w:ascii="黑体" w:eastAsia="黑体" w:hint="eastAsia"/>
          <w:sz w:val="30"/>
          <w:szCs w:val="30"/>
        </w:rPr>
        <w:t>5.</w:t>
      </w:r>
      <w:r w:rsidR="00364BEB">
        <w:rPr>
          <w:rFonts w:ascii="黑体" w:eastAsia="黑体"/>
          <w:sz w:val="30"/>
          <w:szCs w:val="30"/>
        </w:rPr>
        <w:t>6</w:t>
      </w:r>
      <w:r w:rsidR="0044717C">
        <w:rPr>
          <w:rFonts w:ascii="黑体" w:eastAsia="黑体"/>
          <w:sz w:val="30"/>
          <w:szCs w:val="30"/>
        </w:rPr>
        <w:t xml:space="preserve"> </w:t>
      </w:r>
      <w:r w:rsidR="00532A21" w:rsidRPr="00532A21">
        <w:rPr>
          <w:rFonts w:ascii="黑体" w:eastAsia="黑体" w:hint="eastAsia"/>
          <w:sz w:val="30"/>
          <w:szCs w:val="30"/>
        </w:rPr>
        <w:t>题目评论消息模块</w:t>
      </w:r>
      <w:bookmarkEnd w:id="1409"/>
    </w:p>
    <w:p w14:paraId="7C197A15" w14:textId="28C50C2C"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 xml:space="preserve">.1 </w:t>
      </w:r>
      <w:r>
        <w:rPr>
          <w:rFonts w:ascii="黑体" w:eastAsia="黑体" w:hint="eastAsia"/>
        </w:rPr>
        <w:t>模块描述</w:t>
      </w:r>
    </w:p>
    <w:p w14:paraId="2A70BD57" w14:textId="1205090B" w:rsidR="00532A21" w:rsidRDefault="00EF327C" w:rsidP="000A7FF6">
      <w:pPr>
        <w:ind w:firstLine="480"/>
      </w:pPr>
      <w:r>
        <w:rPr>
          <w:rFonts w:hint="eastAsia"/>
        </w:rPr>
        <w:t>如图5-</w:t>
      </w:r>
      <w:r w:rsidR="003E2308">
        <w:t>12</w:t>
      </w:r>
      <w:r w:rsidR="004A724D">
        <w:t xml:space="preserve"> </w:t>
      </w:r>
      <w:r w:rsidR="004A724D">
        <w:rPr>
          <w:rFonts w:hint="eastAsia"/>
        </w:rPr>
        <w:t>消息展示、图5-</w:t>
      </w:r>
      <w:r w:rsidR="003E2308">
        <w:t>13</w:t>
      </w:r>
      <w:r w:rsidR="004A724D">
        <w:t xml:space="preserve"> </w:t>
      </w:r>
      <w:r w:rsidR="004A724D">
        <w:rPr>
          <w:rFonts w:hint="eastAsia"/>
        </w:rPr>
        <w:t>评论展示，</w:t>
      </w:r>
      <w:r w:rsidR="00532A21">
        <w:rPr>
          <w:rFonts w:hint="eastAsia"/>
        </w:rPr>
        <w:t>用能够在题目详情页对题目进行评论</w:t>
      </w:r>
      <w:r w:rsidR="00345202">
        <w:rPr>
          <w:rFonts w:hint="eastAsia"/>
        </w:rPr>
        <w:t>，也能够删除评论，其他用户能够对评论了进行回复，能够一直回复关联，删除评论回复时，会同步的删除其评论下的所有回复以及评论。在其余的能够显示头部导航栏的页面下，如果有新的评论或者回复与自己有关，会及时的更新数量显示，点击消息提醒时，显示所有消息的简略详细，并且能够选择删除已读</w:t>
      </w:r>
      <w:r w:rsidR="00A6219E">
        <w:rPr>
          <w:rFonts w:hint="eastAsia"/>
        </w:rPr>
        <w:t>。</w:t>
      </w:r>
    </w:p>
    <w:p w14:paraId="786D6DF0" w14:textId="245AC8FE"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49DD6DB2" w14:textId="3259EFF5" w:rsidR="00CF1141" w:rsidRPr="00800C28" w:rsidRDefault="00CF1141" w:rsidP="00D80AE8">
      <w:pPr>
        <w:ind w:firstLine="480"/>
        <w:jc w:val="center"/>
      </w:pPr>
      <w:r w:rsidRPr="00CF1141">
        <w:rPr>
          <w:rFonts w:ascii="黑体" w:eastAsia="黑体"/>
          <w:noProof/>
        </w:rPr>
        <w:lastRenderedPageBreak/>
        <w:drawing>
          <wp:inline distT="0" distB="0" distL="0" distR="0" wp14:anchorId="0CC8B5DD" wp14:editId="6C597724">
            <wp:extent cx="5759450" cy="30314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031490"/>
                    </a:xfrm>
                    <a:prstGeom prst="rect">
                      <a:avLst/>
                    </a:prstGeom>
                  </pic:spPr>
                </pic:pic>
              </a:graphicData>
            </a:graphic>
          </wp:inline>
        </w:drawing>
      </w:r>
      <w:r w:rsidR="00800C28" w:rsidRPr="00D80AE8">
        <w:rPr>
          <w:rFonts w:hint="eastAsia"/>
          <w:sz w:val="21"/>
          <w:szCs w:val="21"/>
        </w:rPr>
        <w:t>图5-</w:t>
      </w:r>
      <w:r w:rsidR="00400D6B">
        <w:rPr>
          <w:sz w:val="21"/>
          <w:szCs w:val="21"/>
        </w:rPr>
        <w:t>12</w:t>
      </w:r>
      <w:r w:rsidR="00800C28" w:rsidRPr="00D80AE8">
        <w:rPr>
          <w:sz w:val="21"/>
          <w:szCs w:val="21"/>
        </w:rPr>
        <w:t xml:space="preserve"> </w:t>
      </w:r>
      <w:r w:rsidR="00800C28" w:rsidRPr="00D80AE8">
        <w:rPr>
          <w:rFonts w:hint="eastAsia"/>
          <w:sz w:val="21"/>
          <w:szCs w:val="21"/>
        </w:rPr>
        <w:t>评论展示</w:t>
      </w:r>
    </w:p>
    <w:p w14:paraId="797DF1E5" w14:textId="44B4D936" w:rsidR="00DC2314" w:rsidRPr="00122D5E" w:rsidRDefault="00DC2314" w:rsidP="00D80AE8">
      <w:pPr>
        <w:ind w:firstLine="480"/>
        <w:jc w:val="center"/>
      </w:pPr>
      <w:r w:rsidRPr="00DC2314">
        <w:rPr>
          <w:rFonts w:ascii="黑体" w:eastAsia="黑体"/>
          <w:noProof/>
        </w:rPr>
        <w:drawing>
          <wp:inline distT="0" distB="0" distL="0" distR="0" wp14:anchorId="626297E4" wp14:editId="7008027E">
            <wp:extent cx="5759450" cy="30867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86735"/>
                    </a:xfrm>
                    <a:prstGeom prst="rect">
                      <a:avLst/>
                    </a:prstGeom>
                  </pic:spPr>
                </pic:pic>
              </a:graphicData>
            </a:graphic>
          </wp:inline>
        </w:drawing>
      </w:r>
      <w:r w:rsidR="00122D5E" w:rsidRPr="00D80AE8">
        <w:rPr>
          <w:rFonts w:hint="eastAsia"/>
          <w:sz w:val="21"/>
          <w:szCs w:val="21"/>
        </w:rPr>
        <w:t>图5-</w:t>
      </w:r>
      <w:r w:rsidR="00400D6B">
        <w:rPr>
          <w:sz w:val="21"/>
          <w:szCs w:val="21"/>
        </w:rPr>
        <w:t>13</w:t>
      </w:r>
      <w:r w:rsidR="00122D5E" w:rsidRPr="00D80AE8">
        <w:rPr>
          <w:sz w:val="21"/>
          <w:szCs w:val="21"/>
        </w:rPr>
        <w:t xml:space="preserve"> </w:t>
      </w:r>
      <w:r w:rsidR="00122D5E" w:rsidRPr="00D80AE8">
        <w:rPr>
          <w:rFonts w:hint="eastAsia"/>
          <w:sz w:val="21"/>
          <w:szCs w:val="21"/>
        </w:rPr>
        <w:t>消息展示</w:t>
      </w:r>
    </w:p>
    <w:p w14:paraId="191F8933" w14:textId="00D054A2"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34B89A4" w14:textId="039F416F" w:rsidR="00BF4537" w:rsidRPr="001779D1" w:rsidRDefault="00BF4537" w:rsidP="000A7FF6">
      <w:pPr>
        <w:ind w:firstLine="480"/>
      </w:pPr>
      <w:r>
        <w:rPr>
          <w:rFonts w:hint="eastAsia"/>
        </w:rPr>
        <w:t>用户在题目下创建的评论记录在评论表里边，对评论的回复即记录在回复表里边，回复的回复就记录在回复表中自关联。只要回复和自己有关，即会在消息列表中每间隔3</w:t>
      </w:r>
      <w:r>
        <w:t>0</w:t>
      </w:r>
      <w:r>
        <w:rPr>
          <w:rFonts w:hint="eastAsia"/>
        </w:rPr>
        <w:t>秒刷新一次消息的数量，点击消息能够进入到消息详情界面，用户可以手动删除消息记录。一直到用户看到了评论为止，或者用户手动删除消息时，消息的数量才会减少，最少为0</w:t>
      </w:r>
      <w:r w:rsidR="00003789">
        <w:rPr>
          <w:rFonts w:hint="eastAsia"/>
        </w:rPr>
        <w:t>。</w:t>
      </w:r>
    </w:p>
    <w:p w14:paraId="69DF2A7D" w14:textId="29663FD3"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6</w:t>
      </w:r>
      <w:r>
        <w:rPr>
          <w:rFonts w:ascii="黑体" w:eastAsia="黑体"/>
        </w:rPr>
        <w:t>.</w:t>
      </w:r>
      <w:r>
        <w:rPr>
          <w:rFonts w:ascii="黑体" w:eastAsia="黑体" w:hint="eastAsia"/>
        </w:rPr>
        <w:t>4 后台</w:t>
      </w:r>
      <w:r>
        <w:rPr>
          <w:rFonts w:ascii="黑体" w:eastAsia="黑体"/>
        </w:rPr>
        <w:t>处理设计</w:t>
      </w:r>
    </w:p>
    <w:p w14:paraId="52AB5C3D" w14:textId="7A376C67" w:rsidR="00AD1793" w:rsidRDefault="00C1330F" w:rsidP="000A7FF6">
      <w:pPr>
        <w:ind w:firstLine="480"/>
      </w:pPr>
      <w:r>
        <w:rPr>
          <w:rFonts w:hint="eastAsia"/>
        </w:rPr>
        <w:t>控制器层：</w:t>
      </w:r>
      <w:proofErr w:type="spellStart"/>
      <w:r w:rsidR="00AD1793" w:rsidRPr="00AD1793">
        <w:t>CommentController</w:t>
      </w:r>
      <w:proofErr w:type="spellEnd"/>
      <w:r w:rsidR="00AD1793">
        <w:rPr>
          <w:rFonts w:hint="eastAsia"/>
        </w:rPr>
        <w:t>，</w:t>
      </w:r>
      <w:proofErr w:type="spellStart"/>
      <w:r w:rsidR="00AD1793" w:rsidRPr="00AD1793">
        <w:t>ReplyController</w:t>
      </w:r>
      <w:proofErr w:type="spellEnd"/>
      <w:r w:rsidR="00646735">
        <w:rPr>
          <w:rFonts w:hint="eastAsia"/>
        </w:rPr>
        <w:t>，</w:t>
      </w:r>
      <w:r>
        <w:rPr>
          <w:rFonts w:hint="eastAsia"/>
        </w:rPr>
        <w:t>Service层</w:t>
      </w:r>
      <w:r w:rsidR="00646735" w:rsidRPr="00646735">
        <w:t xml:space="preserve"> </w:t>
      </w:r>
      <w:proofErr w:type="spellStart"/>
      <w:r w:rsidR="00646735" w:rsidRPr="00646735">
        <w:t>ReplyService</w:t>
      </w:r>
      <w:proofErr w:type="spellEnd"/>
      <w:r w:rsidR="00646735">
        <w:rPr>
          <w:rFonts w:hint="eastAsia"/>
        </w:rPr>
        <w:t>，</w:t>
      </w:r>
      <w:proofErr w:type="spellStart"/>
      <w:r w:rsidR="00646735" w:rsidRPr="00646735">
        <w:t>ReplyService</w:t>
      </w:r>
      <w:r w:rsidR="00646735">
        <w:rPr>
          <w:rFonts w:hint="eastAsia"/>
        </w:rPr>
        <w:t>I</w:t>
      </w:r>
      <w:r w:rsidR="00646735">
        <w:t>mpl</w:t>
      </w:r>
      <w:proofErr w:type="spellEnd"/>
      <w:r w:rsidR="002514B4">
        <w:t>,</w:t>
      </w:r>
      <w:r w:rsidR="00BB2419">
        <w:rPr>
          <w:rFonts w:hint="eastAsia"/>
        </w:rPr>
        <w:t>静态工具类：</w:t>
      </w:r>
      <w:r w:rsidR="002514B4" w:rsidRPr="002514B4">
        <w:t xml:space="preserve"> </w:t>
      </w:r>
      <w:proofErr w:type="spellStart"/>
      <w:r w:rsidR="002514B4" w:rsidRPr="002514B4">
        <w:t>ReplyFinalTool</w:t>
      </w:r>
      <w:r w:rsidR="002514B4">
        <w:t>,</w:t>
      </w:r>
      <w:r w:rsidR="00BB2419">
        <w:rPr>
          <w:rFonts w:hint="eastAsia"/>
        </w:rPr>
        <w:t>Dao</w:t>
      </w:r>
      <w:proofErr w:type="spellEnd"/>
      <w:r w:rsidR="00BB2419">
        <w:rPr>
          <w:rFonts w:hint="eastAsia"/>
        </w:rPr>
        <w:t>层：</w:t>
      </w:r>
      <w:r w:rsidR="002514B4" w:rsidRPr="002514B4">
        <w:t xml:space="preserve"> </w:t>
      </w:r>
      <w:proofErr w:type="spellStart"/>
      <w:r w:rsidR="002514B4" w:rsidRPr="002514B4">
        <w:t>TbCommentDao</w:t>
      </w:r>
      <w:proofErr w:type="spellEnd"/>
      <w:r w:rsidR="002514B4">
        <w:t>,</w:t>
      </w:r>
      <w:r w:rsidR="002514B4" w:rsidRPr="002514B4">
        <w:t xml:space="preserve"> </w:t>
      </w:r>
      <w:proofErr w:type="spellStart"/>
      <w:r w:rsidR="002514B4" w:rsidRPr="002514B4">
        <w:lastRenderedPageBreak/>
        <w:t>TbReplyDao</w:t>
      </w:r>
      <w:r w:rsidR="002514B4">
        <w:t>,</w:t>
      </w:r>
      <w:r w:rsidR="003F40CC">
        <w:rPr>
          <w:rFonts w:hint="eastAsia"/>
        </w:rPr>
        <w:t>POJO</w:t>
      </w:r>
      <w:proofErr w:type="spellEnd"/>
      <w:r w:rsidR="003F40CC">
        <w:rPr>
          <w:rFonts w:hint="eastAsia"/>
        </w:rPr>
        <w:t>：</w:t>
      </w:r>
      <w:proofErr w:type="spellStart"/>
      <w:r w:rsidR="002514B4">
        <w:t>TbReply,TbComment</w:t>
      </w:r>
      <w:proofErr w:type="spellEnd"/>
    </w:p>
    <w:p w14:paraId="7BACF91D" w14:textId="271DE95F" w:rsidR="004672B3" w:rsidRDefault="004672B3" w:rsidP="00490466">
      <w:pPr>
        <w:spacing w:beforeLines="50" w:before="163" w:afterLines="50" w:after="163" w:line="276" w:lineRule="auto"/>
        <w:ind w:firstLineChars="0" w:firstLine="0"/>
        <w:jc w:val="left"/>
        <w:outlineLvl w:val="1"/>
        <w:rPr>
          <w:rFonts w:ascii="黑体" w:eastAsia="黑体"/>
          <w:sz w:val="30"/>
          <w:szCs w:val="30"/>
        </w:rPr>
      </w:pPr>
      <w:bookmarkStart w:id="1410" w:name="_Toc9265724"/>
      <w:r>
        <w:rPr>
          <w:rFonts w:ascii="黑体" w:eastAsia="黑体" w:hint="eastAsia"/>
          <w:sz w:val="30"/>
          <w:szCs w:val="30"/>
        </w:rPr>
        <w:t>5.</w:t>
      </w:r>
      <w:r w:rsidR="00364BEB">
        <w:rPr>
          <w:rFonts w:ascii="黑体" w:eastAsia="黑体"/>
          <w:sz w:val="30"/>
          <w:szCs w:val="30"/>
        </w:rPr>
        <w:t>7</w:t>
      </w:r>
      <w:r>
        <w:rPr>
          <w:rFonts w:ascii="黑体" w:eastAsia="黑体" w:hint="eastAsia"/>
          <w:sz w:val="30"/>
          <w:szCs w:val="30"/>
        </w:rPr>
        <w:t xml:space="preserve"> </w:t>
      </w:r>
      <w:r w:rsidR="00CC0327" w:rsidRPr="00CC0327">
        <w:rPr>
          <w:rFonts w:ascii="黑体" w:eastAsia="黑体" w:hint="eastAsia"/>
          <w:sz w:val="30"/>
          <w:szCs w:val="30"/>
        </w:rPr>
        <w:t>练习模块</w:t>
      </w:r>
      <w:bookmarkEnd w:id="1410"/>
    </w:p>
    <w:p w14:paraId="35DDD1EF" w14:textId="4A9AA2CE"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 xml:space="preserve">.1 </w:t>
      </w:r>
      <w:r>
        <w:rPr>
          <w:rFonts w:ascii="黑体" w:eastAsia="黑体" w:hint="eastAsia"/>
        </w:rPr>
        <w:t>模块描述</w:t>
      </w:r>
    </w:p>
    <w:p w14:paraId="2964A602" w14:textId="7FE8A403" w:rsidR="009E0865" w:rsidRDefault="00CE47DC" w:rsidP="000A7FF6">
      <w:pPr>
        <w:ind w:firstLine="480"/>
      </w:pPr>
      <w:r>
        <w:rPr>
          <w:rFonts w:hint="eastAsia"/>
        </w:rPr>
        <w:t>如图5-1</w:t>
      </w:r>
      <w:r w:rsidR="00E721DD">
        <w:t>4</w:t>
      </w:r>
      <w:r>
        <w:t xml:space="preserve"> </w:t>
      </w:r>
      <w:r>
        <w:rPr>
          <w:rFonts w:hint="eastAsia"/>
        </w:rPr>
        <w:t>练习界面、图5-1</w:t>
      </w:r>
      <w:r w:rsidR="00E721DD">
        <w:t>5</w:t>
      </w:r>
      <w:r>
        <w:t xml:space="preserve"> </w:t>
      </w:r>
      <w:r>
        <w:rPr>
          <w:rFonts w:hint="eastAsia"/>
        </w:rPr>
        <w:t>首页练习界面，</w:t>
      </w:r>
      <w:r w:rsidR="009E0865">
        <w:rPr>
          <w:rFonts w:hint="eastAsia"/>
        </w:rPr>
        <w:t>用户选中练习的方式，练习的题目类型，练习的数量，系统开始生成题目，同时用户进行练习，如果练习未完成用户即退出网站，系统会记录到缓存中，提供用户下次进入系统时继续练习的入口。用户做完练习即可交卷，系统会自动记录分数，更新相应的统计信息</w:t>
      </w:r>
    </w:p>
    <w:p w14:paraId="19CB962B" w14:textId="0D079366"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2</w:t>
      </w:r>
      <w:r>
        <w:rPr>
          <w:rFonts w:ascii="黑体" w:eastAsia="黑体"/>
        </w:rPr>
        <w:t xml:space="preserve"> </w:t>
      </w:r>
      <w:r>
        <w:rPr>
          <w:rFonts w:ascii="黑体" w:eastAsia="黑体" w:hint="eastAsia"/>
        </w:rPr>
        <w:t>界面设计</w:t>
      </w:r>
    </w:p>
    <w:p w14:paraId="76AE56CA" w14:textId="1A9B1B03" w:rsidR="009E0865" w:rsidRDefault="009E0865" w:rsidP="004672B3">
      <w:pPr>
        <w:spacing w:line="240" w:lineRule="auto"/>
        <w:ind w:firstLine="480"/>
        <w:rPr>
          <w:rFonts w:ascii="黑体" w:eastAsia="黑体"/>
        </w:rPr>
      </w:pPr>
      <w:r w:rsidRPr="009E0865">
        <w:rPr>
          <w:rFonts w:ascii="黑体" w:eastAsia="黑体"/>
          <w:noProof/>
        </w:rPr>
        <w:drawing>
          <wp:inline distT="0" distB="0" distL="0" distR="0" wp14:anchorId="51749AE2" wp14:editId="16896B4D">
            <wp:extent cx="5759450" cy="2828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2828925"/>
                    </a:xfrm>
                    <a:prstGeom prst="rect">
                      <a:avLst/>
                    </a:prstGeom>
                  </pic:spPr>
                </pic:pic>
              </a:graphicData>
            </a:graphic>
          </wp:inline>
        </w:drawing>
      </w:r>
    </w:p>
    <w:p w14:paraId="4B68042D" w14:textId="6C5F94E7" w:rsidR="001B5AFE" w:rsidRPr="00D80AE8" w:rsidRDefault="001B5AFE" w:rsidP="00D80AE8">
      <w:pPr>
        <w:ind w:firstLine="420"/>
        <w:jc w:val="center"/>
        <w:rPr>
          <w:sz w:val="21"/>
          <w:szCs w:val="21"/>
        </w:rPr>
      </w:pPr>
      <w:r w:rsidRPr="00D80AE8">
        <w:rPr>
          <w:rFonts w:hint="eastAsia"/>
          <w:sz w:val="21"/>
          <w:szCs w:val="21"/>
        </w:rPr>
        <w:t>图5-1</w:t>
      </w:r>
      <w:r w:rsidR="00400D6B">
        <w:rPr>
          <w:sz w:val="21"/>
          <w:szCs w:val="21"/>
        </w:rPr>
        <w:t>4</w:t>
      </w:r>
      <w:r w:rsidRPr="00D80AE8">
        <w:rPr>
          <w:sz w:val="21"/>
          <w:szCs w:val="21"/>
        </w:rPr>
        <w:t xml:space="preserve"> </w:t>
      </w:r>
      <w:r w:rsidRPr="00D80AE8">
        <w:rPr>
          <w:rFonts w:hint="eastAsia"/>
          <w:sz w:val="21"/>
          <w:szCs w:val="21"/>
        </w:rPr>
        <w:t>练习界面</w:t>
      </w:r>
    </w:p>
    <w:p w14:paraId="3B33BEEE" w14:textId="20073240" w:rsidR="00E91FD5" w:rsidRDefault="004E7AB7" w:rsidP="00D80AE8">
      <w:pPr>
        <w:ind w:left="420" w:firstLineChars="25" w:firstLine="60"/>
        <w:jc w:val="center"/>
      </w:pPr>
      <w:r w:rsidRPr="004E7AB7">
        <w:rPr>
          <w:rFonts w:ascii="黑体" w:eastAsia="黑体"/>
          <w:noProof/>
        </w:rPr>
        <w:drawing>
          <wp:inline distT="0" distB="0" distL="0" distR="0" wp14:anchorId="76E588B6" wp14:editId="446E018E">
            <wp:extent cx="5759450" cy="30340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3034030"/>
                    </a:xfrm>
                    <a:prstGeom prst="rect">
                      <a:avLst/>
                    </a:prstGeom>
                  </pic:spPr>
                </pic:pic>
              </a:graphicData>
            </a:graphic>
          </wp:inline>
        </w:drawing>
      </w:r>
      <w:r w:rsidR="00E91FD5" w:rsidRPr="00D80AE8">
        <w:rPr>
          <w:rFonts w:hint="eastAsia"/>
          <w:sz w:val="21"/>
          <w:szCs w:val="21"/>
        </w:rPr>
        <w:t>图5-1</w:t>
      </w:r>
      <w:r w:rsidR="00400D6B">
        <w:rPr>
          <w:sz w:val="21"/>
          <w:szCs w:val="21"/>
        </w:rPr>
        <w:t>5</w:t>
      </w:r>
      <w:r w:rsidR="00E91FD5" w:rsidRPr="00D80AE8">
        <w:rPr>
          <w:sz w:val="21"/>
          <w:szCs w:val="21"/>
        </w:rPr>
        <w:t xml:space="preserve"> </w:t>
      </w:r>
      <w:r w:rsidR="00E91FD5" w:rsidRPr="00D80AE8">
        <w:rPr>
          <w:rFonts w:hint="eastAsia"/>
          <w:sz w:val="21"/>
          <w:szCs w:val="21"/>
        </w:rPr>
        <w:t>首页</w:t>
      </w:r>
      <w:r w:rsidR="00EA1945" w:rsidRPr="00D80AE8">
        <w:rPr>
          <w:rFonts w:hint="eastAsia"/>
          <w:sz w:val="21"/>
          <w:szCs w:val="21"/>
        </w:rPr>
        <w:t>练习方式</w:t>
      </w:r>
      <w:r w:rsidR="00E91FD5" w:rsidRPr="00D80AE8">
        <w:rPr>
          <w:rFonts w:hint="eastAsia"/>
          <w:sz w:val="21"/>
          <w:szCs w:val="21"/>
        </w:rPr>
        <w:t>界面</w:t>
      </w:r>
    </w:p>
    <w:p w14:paraId="324CA904" w14:textId="0C98B4AF" w:rsidR="004672B3" w:rsidRDefault="004672B3" w:rsidP="00490466">
      <w:pPr>
        <w:spacing w:line="276" w:lineRule="auto"/>
        <w:ind w:firstLineChars="0" w:firstLine="0"/>
        <w:jc w:val="left"/>
        <w:outlineLvl w:val="2"/>
        <w:rPr>
          <w:rFonts w:ascii="黑体" w:eastAsia="黑体"/>
        </w:rPr>
      </w:pPr>
      <w:r>
        <w:rPr>
          <w:rFonts w:ascii="黑体" w:eastAsia="黑体" w:hint="eastAsia"/>
        </w:rPr>
        <w:lastRenderedPageBreak/>
        <w:t>5</w:t>
      </w:r>
      <w:r>
        <w:rPr>
          <w:rFonts w:ascii="黑体" w:eastAsia="黑体"/>
        </w:rPr>
        <w:t>.</w:t>
      </w:r>
      <w:r w:rsidR="00364BEB">
        <w:rPr>
          <w:rFonts w:ascii="黑体" w:eastAsia="黑体"/>
        </w:rPr>
        <w:t>7</w:t>
      </w:r>
      <w:r>
        <w:rPr>
          <w:rFonts w:ascii="黑体" w:eastAsia="黑体"/>
        </w:rPr>
        <w:t>.</w:t>
      </w:r>
      <w:r>
        <w:rPr>
          <w:rFonts w:ascii="黑体" w:eastAsia="黑体" w:hint="eastAsia"/>
        </w:rPr>
        <w:t>3</w:t>
      </w:r>
      <w:r>
        <w:rPr>
          <w:rFonts w:ascii="黑体" w:eastAsia="黑体"/>
        </w:rPr>
        <w:t xml:space="preserve"> </w:t>
      </w:r>
      <w:r>
        <w:rPr>
          <w:rFonts w:ascii="黑体" w:eastAsia="黑体" w:hint="eastAsia"/>
        </w:rPr>
        <w:t>程序逻辑</w:t>
      </w:r>
    </w:p>
    <w:p w14:paraId="5958456F" w14:textId="1F82BD76" w:rsidR="00532131" w:rsidRDefault="00346705" w:rsidP="000A7FF6">
      <w:pPr>
        <w:ind w:firstLine="480"/>
      </w:pPr>
      <w:r>
        <w:rPr>
          <w:rFonts w:hint="eastAsia"/>
        </w:rPr>
        <w:t>如图5-</w:t>
      </w:r>
      <w:r>
        <w:t xml:space="preserve">15 </w:t>
      </w:r>
      <w:r>
        <w:rPr>
          <w:rFonts w:hint="eastAsia"/>
        </w:rPr>
        <w:t>首页练习方式界面图，</w:t>
      </w:r>
      <w:r w:rsidR="00532131">
        <w:t>用户可以选择随机练习，专项练习，错题练习三种方式练习，随机练习可以指定多个分类，同时</w:t>
      </w:r>
      <w:r w:rsidR="00532131">
        <w:rPr>
          <w:rFonts w:hint="eastAsia"/>
        </w:rPr>
        <w:t>随机选择</w:t>
      </w:r>
      <w:r w:rsidR="00532131">
        <w:t>题库中的</w:t>
      </w:r>
      <w:r w:rsidR="00532131">
        <w:rPr>
          <w:rFonts w:hint="eastAsia"/>
        </w:rPr>
        <w:t>试题，每个分类会尽可能的做到平均；专项练习即为顺序的练习一个题目分类；错题练习即练习所有的错题。练习的题目数量分为三种，五题，十题，二十题</w:t>
      </w:r>
      <w:r w:rsidR="002E30E5">
        <w:rPr>
          <w:rFonts w:hint="eastAsia"/>
        </w:rPr>
        <w:t>。</w:t>
      </w:r>
    </w:p>
    <w:p w14:paraId="11988917" w14:textId="02A4D355" w:rsidR="002E30E5" w:rsidRDefault="002E30E5" w:rsidP="000A7FF6">
      <w:pPr>
        <w:ind w:firstLine="480"/>
      </w:pPr>
      <w:r>
        <w:rPr>
          <w:rFonts w:hint="eastAsia"/>
        </w:rPr>
        <w:t>用户在选择一个题目的答案时即会发送数据回到后台，记录用户的练习记录，下次进入系统时即提醒用户进行继续练习。交卷之后系统会判断对错，并将所有的题目信息返回给页面</w:t>
      </w:r>
      <w:r w:rsidR="005348F7">
        <w:rPr>
          <w:rFonts w:hint="eastAsia"/>
        </w:rPr>
        <w:t>，页面展示对错显示答案题目的详情页面</w:t>
      </w:r>
      <w:r w:rsidR="0031358A">
        <w:rPr>
          <w:rFonts w:hint="eastAsia"/>
        </w:rPr>
        <w:t>。</w:t>
      </w:r>
    </w:p>
    <w:p w14:paraId="41FCDD8A" w14:textId="13E4790E" w:rsidR="004672B3" w:rsidRDefault="004672B3" w:rsidP="00490466">
      <w:pPr>
        <w:spacing w:line="276" w:lineRule="auto"/>
        <w:ind w:firstLineChars="0" w:firstLine="0"/>
        <w:jc w:val="left"/>
        <w:outlineLvl w:val="2"/>
        <w:rPr>
          <w:rFonts w:ascii="黑体" w:eastAsia="黑体"/>
        </w:rPr>
      </w:pPr>
      <w:r>
        <w:rPr>
          <w:rFonts w:ascii="黑体" w:eastAsia="黑体" w:hint="eastAsia"/>
        </w:rPr>
        <w:t>5</w:t>
      </w:r>
      <w:r>
        <w:rPr>
          <w:rFonts w:ascii="黑体" w:eastAsia="黑体"/>
        </w:rPr>
        <w:t>.</w:t>
      </w:r>
      <w:r w:rsidR="00364BEB">
        <w:rPr>
          <w:rFonts w:ascii="黑体" w:eastAsia="黑体"/>
        </w:rPr>
        <w:t>7</w:t>
      </w:r>
      <w:r>
        <w:rPr>
          <w:rFonts w:ascii="黑体" w:eastAsia="黑体"/>
        </w:rPr>
        <w:t>.</w:t>
      </w:r>
      <w:r>
        <w:rPr>
          <w:rFonts w:ascii="黑体" w:eastAsia="黑体" w:hint="eastAsia"/>
        </w:rPr>
        <w:t>4 后台</w:t>
      </w:r>
      <w:r>
        <w:rPr>
          <w:rFonts w:ascii="黑体" w:eastAsia="黑体"/>
        </w:rPr>
        <w:t>处理设计</w:t>
      </w:r>
    </w:p>
    <w:p w14:paraId="01F91546" w14:textId="084C0E24" w:rsidR="007E3069" w:rsidRDefault="005F531F" w:rsidP="000A7FF6">
      <w:pPr>
        <w:ind w:firstLine="480"/>
      </w:pPr>
      <w:proofErr w:type="spellStart"/>
      <w:r>
        <w:rPr>
          <w:rFonts w:hint="eastAsia"/>
        </w:rPr>
        <w:t>DidTopicController</w:t>
      </w:r>
      <w:proofErr w:type="spellEnd"/>
      <w:r>
        <w:rPr>
          <w:rFonts w:hint="eastAsia"/>
        </w:rPr>
        <w:t>，</w:t>
      </w:r>
      <w:proofErr w:type="spellStart"/>
      <w:r>
        <w:rPr>
          <w:rFonts w:hint="eastAsia"/>
        </w:rPr>
        <w:t>TopicController</w:t>
      </w:r>
      <w:proofErr w:type="spellEnd"/>
      <w:r>
        <w:rPr>
          <w:rFonts w:hint="eastAsia"/>
        </w:rPr>
        <w:t>，</w:t>
      </w:r>
      <w:proofErr w:type="spellStart"/>
      <w:r w:rsidRPr="005F531F">
        <w:t>UserDidTopicUtil</w:t>
      </w:r>
      <w:proofErr w:type="spellEnd"/>
      <w:r>
        <w:rPr>
          <w:rFonts w:hint="eastAsia"/>
        </w:rPr>
        <w:t>，</w:t>
      </w:r>
      <w:proofErr w:type="spellStart"/>
      <w:r>
        <w:rPr>
          <w:rFonts w:hint="eastAsia"/>
        </w:rPr>
        <w:t>Jedis</w:t>
      </w:r>
      <w:proofErr w:type="spellEnd"/>
      <w:r>
        <w:rPr>
          <w:rFonts w:hint="eastAsia"/>
        </w:rPr>
        <w:t>，TopicService</w:t>
      </w:r>
      <w:r>
        <w:t>,TopicServiceImpl.DidTopicService,DidTopicServiceImpl,TbTopic,Tb</w:t>
      </w:r>
      <w:r>
        <w:rPr>
          <w:rFonts w:hint="eastAsia"/>
        </w:rPr>
        <w:t>DId</w:t>
      </w:r>
      <w:r>
        <w:t>Topic</w:t>
      </w:r>
      <w:r>
        <w:rPr>
          <w:rFonts w:hint="eastAsia"/>
        </w:rPr>
        <w:t>，</w:t>
      </w:r>
      <w:proofErr w:type="spellStart"/>
      <w:r>
        <w:rPr>
          <w:rFonts w:hint="eastAsia"/>
        </w:rPr>
        <w:t>TbDidTopicDao</w:t>
      </w:r>
      <w:proofErr w:type="spellEnd"/>
      <w:r>
        <w:rPr>
          <w:rFonts w:hint="eastAsia"/>
        </w:rPr>
        <w:t>，</w:t>
      </w:r>
      <w:proofErr w:type="spellStart"/>
      <w:r>
        <w:rPr>
          <w:rFonts w:hint="eastAsia"/>
        </w:rPr>
        <w:t>TbTopicDao</w:t>
      </w:r>
      <w:proofErr w:type="spellEnd"/>
      <w:r>
        <w:rPr>
          <w:rFonts w:hint="eastAsia"/>
        </w:rPr>
        <w:t>。</w:t>
      </w:r>
    </w:p>
    <w:p w14:paraId="7AF1562E" w14:textId="77777777" w:rsidR="007E3069" w:rsidRDefault="007E3069">
      <w:pPr>
        <w:widowControl/>
        <w:adjustRightInd/>
        <w:spacing w:line="240" w:lineRule="auto"/>
        <w:ind w:firstLine="480"/>
        <w:jc w:val="left"/>
        <w:textAlignment w:val="auto"/>
        <w:rPr>
          <w:rFonts w:ascii="黑体" w:eastAsia="黑体"/>
        </w:rPr>
      </w:pPr>
      <w:r>
        <w:rPr>
          <w:rFonts w:ascii="黑体" w:eastAsia="黑体"/>
        </w:rPr>
        <w:br w:type="page"/>
      </w:r>
    </w:p>
    <w:p w14:paraId="17842E9B" w14:textId="77777777" w:rsidR="007E3069" w:rsidRPr="002F395D" w:rsidRDefault="007E3069" w:rsidP="002F395D">
      <w:pPr>
        <w:spacing w:beforeLines="100" w:before="326" w:afterLines="100" w:after="326" w:line="276" w:lineRule="auto"/>
        <w:ind w:firstLine="720"/>
        <w:jc w:val="center"/>
        <w:outlineLvl w:val="0"/>
        <w:rPr>
          <w:rFonts w:ascii="黑体" w:eastAsia="黑体"/>
          <w:sz w:val="36"/>
          <w:szCs w:val="36"/>
        </w:rPr>
      </w:pPr>
      <w:bookmarkStart w:id="1411" w:name="_Toc298079168"/>
      <w:bookmarkStart w:id="1412" w:name="_Toc450058571"/>
      <w:bookmarkStart w:id="1413" w:name="_Toc9265725"/>
      <w:r w:rsidRPr="002F395D">
        <w:rPr>
          <w:rFonts w:ascii="黑体" w:eastAsia="黑体" w:hint="eastAsia"/>
          <w:sz w:val="36"/>
          <w:szCs w:val="36"/>
        </w:rPr>
        <w:lastRenderedPageBreak/>
        <w:t xml:space="preserve">第6章  </w:t>
      </w:r>
      <w:bookmarkEnd w:id="1411"/>
      <w:r w:rsidRPr="002F395D">
        <w:rPr>
          <w:rFonts w:ascii="黑体" w:eastAsia="黑体"/>
          <w:sz w:val="36"/>
          <w:szCs w:val="36"/>
        </w:rPr>
        <w:t>部署与应用</w:t>
      </w:r>
      <w:bookmarkEnd w:id="1412"/>
      <w:bookmarkEnd w:id="1413"/>
    </w:p>
    <w:p w14:paraId="44FCA894" w14:textId="77777777" w:rsidR="007E3069" w:rsidRDefault="007E3069" w:rsidP="00490466">
      <w:pPr>
        <w:spacing w:beforeLines="50" w:before="163" w:afterLines="50" w:after="163" w:line="276" w:lineRule="auto"/>
        <w:ind w:firstLineChars="0" w:firstLine="0"/>
        <w:jc w:val="left"/>
        <w:outlineLvl w:val="1"/>
        <w:rPr>
          <w:rFonts w:ascii="黑体" w:eastAsia="黑体"/>
          <w:sz w:val="30"/>
          <w:szCs w:val="30"/>
        </w:rPr>
      </w:pPr>
      <w:bookmarkStart w:id="1414" w:name="_Toc450058572"/>
      <w:bookmarkStart w:id="1415" w:name="_Toc9265726"/>
      <w:r>
        <w:rPr>
          <w:rFonts w:ascii="黑体" w:eastAsia="黑体" w:hint="eastAsia"/>
          <w:sz w:val="30"/>
          <w:szCs w:val="30"/>
        </w:rPr>
        <w:t>6.1 系统运行环境和系统部署</w:t>
      </w:r>
      <w:bookmarkEnd w:id="1414"/>
      <w:bookmarkEnd w:id="1415"/>
    </w:p>
    <w:p w14:paraId="2BDC1F6B" w14:textId="6BF7C816" w:rsidR="007E3069" w:rsidRPr="00490466" w:rsidRDefault="007E3069" w:rsidP="00490466">
      <w:pPr>
        <w:spacing w:line="276" w:lineRule="auto"/>
        <w:ind w:firstLineChars="0" w:firstLine="0"/>
        <w:jc w:val="left"/>
        <w:outlineLvl w:val="2"/>
        <w:rPr>
          <w:rFonts w:ascii="黑体" w:eastAsia="黑体"/>
        </w:rPr>
      </w:pPr>
      <w:r w:rsidRPr="00490466">
        <w:rPr>
          <w:rFonts w:ascii="黑体" w:eastAsia="黑体" w:hint="eastAsia"/>
        </w:rPr>
        <w:t>6.1.1系统运行环境</w:t>
      </w:r>
    </w:p>
    <w:p w14:paraId="4B8D4B1D" w14:textId="77777777" w:rsidR="00104BF0" w:rsidRDefault="00104BF0" w:rsidP="000A7FF6">
      <w:pPr>
        <w:ind w:firstLine="480"/>
      </w:pPr>
      <w:r>
        <w:rPr>
          <w:rFonts w:hint="eastAsia"/>
        </w:rPr>
        <w:t>数据库服务端配置：</w:t>
      </w:r>
    </w:p>
    <w:p w14:paraId="1026D4FB" w14:textId="7A4315D5" w:rsidR="00812BFC" w:rsidRDefault="00104BF0" w:rsidP="000A7FF6">
      <w:pPr>
        <w:ind w:firstLine="480"/>
      </w:pPr>
      <w:r>
        <w:tab/>
      </w:r>
      <w:r w:rsidR="00F542CB">
        <w:rPr>
          <w:rFonts w:hint="eastAsia"/>
        </w:rPr>
        <w:t>CPU：Intel</w:t>
      </w:r>
      <w:r w:rsidR="00F542CB">
        <w:t>® Core i5-4288U CPU @ 2.6 GHz</w:t>
      </w:r>
      <w:r w:rsidR="00CC3A15">
        <w:t xml:space="preserve"> * 4</w:t>
      </w:r>
    </w:p>
    <w:p w14:paraId="7AA98E60" w14:textId="619CA3C7" w:rsidR="00CC3A15" w:rsidRDefault="00CC3A15" w:rsidP="000A7FF6">
      <w:pPr>
        <w:ind w:firstLine="480"/>
      </w:pPr>
      <w:r>
        <w:tab/>
      </w:r>
      <w:r>
        <w:rPr>
          <w:rFonts w:hint="eastAsia"/>
        </w:rPr>
        <w:t>内存：8G</w:t>
      </w:r>
    </w:p>
    <w:p w14:paraId="5143F14B" w14:textId="3D2D6FF1" w:rsidR="00CC3A15" w:rsidRDefault="00CC3A15" w:rsidP="000A7FF6">
      <w:pPr>
        <w:ind w:firstLine="480"/>
      </w:pPr>
      <w:r>
        <w:tab/>
      </w:r>
      <w:r>
        <w:rPr>
          <w:rFonts w:hint="eastAsia"/>
        </w:rPr>
        <w:t>硬盘：3</w:t>
      </w:r>
      <w:r>
        <w:t>00</w:t>
      </w:r>
      <w:r>
        <w:rPr>
          <w:rFonts w:hint="eastAsia"/>
        </w:rPr>
        <w:t>G</w:t>
      </w:r>
      <w:r>
        <w:t xml:space="preserve"> </w:t>
      </w:r>
      <w:r>
        <w:rPr>
          <w:rFonts w:hint="eastAsia"/>
        </w:rPr>
        <w:t>SSD</w:t>
      </w:r>
    </w:p>
    <w:p w14:paraId="132C563B" w14:textId="2133DD76" w:rsidR="00CC3A15" w:rsidRDefault="00CC3A15" w:rsidP="000A7FF6">
      <w:pPr>
        <w:ind w:firstLine="480"/>
      </w:pPr>
      <w:r>
        <w:rPr>
          <w:rFonts w:hint="eastAsia"/>
        </w:rPr>
        <w:t>应用端服务器配置：</w:t>
      </w:r>
    </w:p>
    <w:p w14:paraId="50970BF7" w14:textId="77777777" w:rsidR="00CC3A15" w:rsidRDefault="00CC3A15" w:rsidP="000A7FF6">
      <w:pPr>
        <w:ind w:firstLine="480"/>
      </w:pPr>
      <w:r>
        <w:tab/>
      </w:r>
      <w:r>
        <w:rPr>
          <w:rFonts w:hint="eastAsia"/>
        </w:rPr>
        <w:t>CPU：Intel</w:t>
      </w:r>
      <w:r>
        <w:t>® Core i5-4288U CPU @ 2.6 GHz * 4</w:t>
      </w:r>
    </w:p>
    <w:p w14:paraId="37BA5D22" w14:textId="07666C19" w:rsidR="00CC3A15" w:rsidRDefault="00CC3A15" w:rsidP="000A7FF6">
      <w:pPr>
        <w:ind w:firstLine="480"/>
      </w:pPr>
      <w:r>
        <w:tab/>
      </w:r>
      <w:r>
        <w:rPr>
          <w:rFonts w:hint="eastAsia"/>
        </w:rPr>
        <w:t>内存：6G</w:t>
      </w:r>
    </w:p>
    <w:p w14:paraId="7F4DA1BE" w14:textId="5231E83D" w:rsidR="00CC3A15" w:rsidRDefault="00CC3A15" w:rsidP="000A7FF6">
      <w:pPr>
        <w:ind w:firstLine="480"/>
      </w:pPr>
      <w:r>
        <w:rPr>
          <w:rFonts w:hint="eastAsia"/>
        </w:rPr>
        <w:t>客户端配置：</w:t>
      </w:r>
    </w:p>
    <w:p w14:paraId="5FA74998" w14:textId="3FE862CC" w:rsidR="00CC3A15" w:rsidRDefault="00CC3A15" w:rsidP="000A7FF6">
      <w:pPr>
        <w:ind w:firstLine="480"/>
      </w:pPr>
      <w:r>
        <w:tab/>
      </w:r>
      <w:r>
        <w:rPr>
          <w:rFonts w:hint="eastAsia"/>
        </w:rPr>
        <w:t>操作系统Windows</w:t>
      </w:r>
      <w:r>
        <w:t xml:space="preserve"> 7 </w:t>
      </w:r>
      <w:r>
        <w:rPr>
          <w:rFonts w:hint="eastAsia"/>
        </w:rPr>
        <w:t>以上</w:t>
      </w:r>
    </w:p>
    <w:p w14:paraId="512307D2" w14:textId="280ACBF1" w:rsidR="00CC3A15" w:rsidRDefault="00CC3A15" w:rsidP="000A7FF6">
      <w:pPr>
        <w:ind w:firstLine="480"/>
      </w:pPr>
      <w:r>
        <w:tab/>
      </w:r>
      <w:r>
        <w:rPr>
          <w:rFonts w:hint="eastAsia"/>
        </w:rPr>
        <w:t>建议内存</w:t>
      </w:r>
      <w:r>
        <w:t>2</w:t>
      </w:r>
      <w:r>
        <w:rPr>
          <w:rFonts w:hint="eastAsia"/>
        </w:rPr>
        <w:t>G以上</w:t>
      </w:r>
    </w:p>
    <w:p w14:paraId="7BB6BF5F" w14:textId="77777777" w:rsidR="00897BDD" w:rsidRPr="00490466" w:rsidRDefault="00897BDD" w:rsidP="00490466">
      <w:pPr>
        <w:spacing w:line="276" w:lineRule="auto"/>
        <w:ind w:firstLineChars="0" w:firstLine="0"/>
        <w:jc w:val="left"/>
        <w:outlineLvl w:val="2"/>
        <w:rPr>
          <w:rFonts w:ascii="黑体" w:eastAsia="黑体"/>
        </w:rPr>
      </w:pPr>
      <w:r w:rsidRPr="00490466">
        <w:rPr>
          <w:rFonts w:ascii="黑体" w:eastAsia="黑体" w:hint="eastAsia"/>
        </w:rPr>
        <w:t>6.1.2系统部署过程</w:t>
      </w:r>
    </w:p>
    <w:p w14:paraId="413E999E" w14:textId="23213BB8" w:rsidR="00897BDD" w:rsidRDefault="008D6247" w:rsidP="000A7FF6">
      <w:pPr>
        <w:ind w:firstLine="480"/>
      </w:pPr>
      <w:r>
        <w:rPr>
          <w:rFonts w:hint="eastAsia"/>
        </w:rPr>
        <w:t>在服务器上安装j</w:t>
      </w:r>
      <w:r w:rsidR="006D2F81">
        <w:rPr>
          <w:rFonts w:hint="eastAsia"/>
        </w:rPr>
        <w:t>ava</w:t>
      </w:r>
      <w:r>
        <w:t xml:space="preserve"> </w:t>
      </w:r>
      <w:r w:rsidR="006D2F81">
        <w:t>8</w:t>
      </w:r>
      <w:r>
        <w:rPr>
          <w:rFonts w:hint="eastAsia"/>
        </w:rPr>
        <w:t>同时配置好环境变量，在安装tomcat</w:t>
      </w:r>
      <w:r>
        <w:t xml:space="preserve"> 9.0.1</w:t>
      </w:r>
      <w:r>
        <w:rPr>
          <w:rFonts w:hint="eastAsia"/>
        </w:rPr>
        <w:t>，解压tomcat压缩包，在配置好tomcat的环境变量。最后安装MySQL</w:t>
      </w:r>
      <w:r>
        <w:t xml:space="preserve"> 5.7.21</w:t>
      </w:r>
      <w:r>
        <w:rPr>
          <w:rFonts w:hint="eastAsia"/>
        </w:rPr>
        <w:t>，解压版安装，配置数据库初始化数据，同时修改默认密码</w:t>
      </w:r>
      <w:r w:rsidR="005164EC">
        <w:rPr>
          <w:rFonts w:hint="eastAsia"/>
        </w:rPr>
        <w:t>，导入数据库的结构文件；</w:t>
      </w:r>
    </w:p>
    <w:p w14:paraId="184E34E5" w14:textId="77777777" w:rsidR="00B534F0" w:rsidRDefault="00B534F0" w:rsidP="00490466">
      <w:pPr>
        <w:spacing w:beforeLines="50" w:before="163" w:afterLines="50" w:after="163" w:line="276" w:lineRule="auto"/>
        <w:ind w:firstLineChars="0" w:firstLine="0"/>
        <w:jc w:val="left"/>
        <w:outlineLvl w:val="1"/>
        <w:rPr>
          <w:rFonts w:ascii="黑体" w:eastAsia="黑体"/>
          <w:sz w:val="30"/>
          <w:szCs w:val="30"/>
        </w:rPr>
      </w:pPr>
      <w:bookmarkStart w:id="1416" w:name="_Toc450058573"/>
      <w:bookmarkStart w:id="1417" w:name="_Toc9265727"/>
      <w:r>
        <w:rPr>
          <w:rFonts w:ascii="黑体" w:eastAsia="黑体" w:hint="eastAsia"/>
          <w:sz w:val="30"/>
          <w:szCs w:val="30"/>
        </w:rPr>
        <w:t>6.2 系统的主要应用(用户手册)</w:t>
      </w:r>
      <w:bookmarkEnd w:id="1416"/>
      <w:bookmarkEnd w:id="1417"/>
    </w:p>
    <w:p w14:paraId="385B2C67" w14:textId="77777777" w:rsidR="0057552D" w:rsidRDefault="00B534F0" w:rsidP="00490466">
      <w:pPr>
        <w:spacing w:line="276" w:lineRule="auto"/>
        <w:ind w:firstLineChars="0" w:firstLine="0"/>
        <w:jc w:val="left"/>
        <w:outlineLvl w:val="2"/>
        <w:rPr>
          <w:rFonts w:ascii="黑体" w:eastAsia="黑体"/>
        </w:rPr>
      </w:pPr>
      <w:r>
        <w:rPr>
          <w:rFonts w:ascii="黑体" w:eastAsia="黑体" w:hint="eastAsia"/>
        </w:rPr>
        <w:t>6.2.1登录登出功能</w:t>
      </w:r>
      <w:r w:rsidR="0057552D">
        <w:rPr>
          <w:rFonts w:ascii="黑体" w:eastAsia="黑体"/>
        </w:rPr>
        <w:tab/>
      </w:r>
    </w:p>
    <w:p w14:paraId="53700A48" w14:textId="1CC3372C" w:rsidR="009D1753" w:rsidRDefault="0057552D" w:rsidP="0057552D">
      <w:pPr>
        <w:ind w:firstLine="480"/>
      </w:pPr>
      <w:r w:rsidRPr="000A7FF6">
        <w:rPr>
          <w:rFonts w:hint="eastAsia"/>
        </w:rPr>
        <w:t>用户进入首页点击登录按钮进入登录界面，输入用户名，密码点击登录即可进入练习首页</w:t>
      </w:r>
      <w:r>
        <w:rPr>
          <w:rFonts w:hint="eastAsia"/>
        </w:rPr>
        <w:t>。</w:t>
      </w:r>
    </w:p>
    <w:p w14:paraId="08285EF7" w14:textId="6E1479B7" w:rsidR="0057552D" w:rsidRDefault="0057552D" w:rsidP="0057552D">
      <w:pPr>
        <w:ind w:firstLine="480"/>
      </w:pPr>
      <w:r w:rsidRPr="0057552D">
        <w:rPr>
          <w:noProof/>
        </w:rPr>
        <w:lastRenderedPageBreak/>
        <w:drawing>
          <wp:inline distT="0" distB="0" distL="0" distR="0" wp14:anchorId="3EF5EA30" wp14:editId="0A7C5B0B">
            <wp:extent cx="5759450" cy="318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181350"/>
                    </a:xfrm>
                    <a:prstGeom prst="rect">
                      <a:avLst/>
                    </a:prstGeom>
                  </pic:spPr>
                </pic:pic>
              </a:graphicData>
            </a:graphic>
          </wp:inline>
        </w:drawing>
      </w:r>
    </w:p>
    <w:p w14:paraId="228E5BFE" w14:textId="10034144" w:rsidR="00350B7A" w:rsidRPr="00FF1AF6" w:rsidRDefault="00350B7A" w:rsidP="00FF1AF6">
      <w:pPr>
        <w:spacing w:line="240" w:lineRule="auto"/>
        <w:ind w:firstLine="420"/>
        <w:jc w:val="center"/>
        <w:rPr>
          <w:sz w:val="21"/>
          <w:szCs w:val="21"/>
        </w:rPr>
      </w:pPr>
      <w:r w:rsidRPr="00FF1AF6">
        <w:rPr>
          <w:rFonts w:hint="eastAsia"/>
          <w:sz w:val="21"/>
          <w:szCs w:val="21"/>
        </w:rPr>
        <w:t>图6-1</w:t>
      </w:r>
      <w:r w:rsidRPr="00FF1AF6">
        <w:rPr>
          <w:sz w:val="21"/>
          <w:szCs w:val="21"/>
        </w:rPr>
        <w:t xml:space="preserve"> </w:t>
      </w:r>
      <w:r w:rsidRPr="00FF1AF6">
        <w:rPr>
          <w:rFonts w:hint="eastAsia"/>
          <w:sz w:val="21"/>
          <w:szCs w:val="21"/>
        </w:rPr>
        <w:t>用户登录界面</w:t>
      </w:r>
    </w:p>
    <w:p w14:paraId="21CB88DC" w14:textId="57B5293D" w:rsidR="00B534F0" w:rsidRDefault="00A33CD5" w:rsidP="00490466">
      <w:pPr>
        <w:spacing w:line="276" w:lineRule="auto"/>
        <w:ind w:firstLineChars="0" w:firstLine="0"/>
        <w:jc w:val="left"/>
        <w:outlineLvl w:val="2"/>
        <w:rPr>
          <w:rFonts w:ascii="黑体" w:eastAsia="黑体"/>
        </w:rPr>
      </w:pPr>
      <w:r>
        <w:rPr>
          <w:rFonts w:ascii="黑体" w:eastAsia="黑体" w:hint="eastAsia"/>
        </w:rPr>
        <w:t>6.2.1练习功能</w:t>
      </w:r>
    </w:p>
    <w:p w14:paraId="5BFBF3DB" w14:textId="662D9A32" w:rsidR="00F25F57" w:rsidRDefault="00E142F2" w:rsidP="000A7FF6">
      <w:pPr>
        <w:ind w:firstLine="480"/>
      </w:pPr>
      <w:r>
        <w:rPr>
          <w:rFonts w:hint="eastAsia"/>
        </w:rPr>
        <w:t>如图6-1</w:t>
      </w:r>
      <w:r>
        <w:t xml:space="preserve"> </w:t>
      </w:r>
      <w:r>
        <w:rPr>
          <w:rFonts w:hint="eastAsia"/>
        </w:rPr>
        <w:t>练习功能简介图</w:t>
      </w:r>
      <w:r w:rsidR="00DC38DB">
        <w:rPr>
          <w:rFonts w:hint="eastAsia"/>
        </w:rPr>
        <w:t>，</w:t>
      </w:r>
      <w:r w:rsidR="00F25F57">
        <w:rPr>
          <w:rFonts w:hint="eastAsia"/>
        </w:rPr>
        <w:t>用户在练习首页点击开始练习，即弹出练习的方式，练习的题目数量，练习的分类，选中后即可以开始练习；点击练习选中技能即可以选中分类，进行随机练习。</w:t>
      </w:r>
    </w:p>
    <w:p w14:paraId="4BC2739F" w14:textId="77777777" w:rsidR="00877590" w:rsidRDefault="00F25F57" w:rsidP="007E3069">
      <w:pPr>
        <w:spacing w:line="240" w:lineRule="auto"/>
        <w:ind w:firstLine="480"/>
        <w:rPr>
          <w:rFonts w:ascii="黑体" w:eastAsia="黑体"/>
        </w:rPr>
      </w:pPr>
      <w:r w:rsidRPr="00F25F57">
        <w:rPr>
          <w:rFonts w:ascii="黑体" w:eastAsia="黑体"/>
          <w:noProof/>
        </w:rPr>
        <w:drawing>
          <wp:inline distT="0" distB="0" distL="0" distR="0" wp14:anchorId="17639DA3" wp14:editId="6C7E6C5A">
            <wp:extent cx="5759450" cy="30892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089275"/>
                    </a:xfrm>
                    <a:prstGeom prst="rect">
                      <a:avLst/>
                    </a:prstGeom>
                  </pic:spPr>
                </pic:pic>
              </a:graphicData>
            </a:graphic>
          </wp:inline>
        </w:drawing>
      </w:r>
    </w:p>
    <w:p w14:paraId="58E71B70" w14:textId="65ECBEC2" w:rsidR="00877590" w:rsidRPr="00D80AE8" w:rsidRDefault="00877590" w:rsidP="00877590">
      <w:pPr>
        <w:spacing w:line="240" w:lineRule="auto"/>
        <w:ind w:firstLine="420"/>
        <w:jc w:val="center"/>
        <w:rPr>
          <w:sz w:val="21"/>
          <w:szCs w:val="21"/>
        </w:rPr>
      </w:pPr>
      <w:r w:rsidRPr="00D80AE8">
        <w:rPr>
          <w:rFonts w:hint="eastAsia"/>
          <w:sz w:val="21"/>
          <w:szCs w:val="21"/>
        </w:rPr>
        <w:t>图6-</w:t>
      </w:r>
      <w:r w:rsidR="00FF1AF6">
        <w:rPr>
          <w:rFonts w:hint="eastAsia"/>
          <w:sz w:val="21"/>
          <w:szCs w:val="21"/>
        </w:rPr>
        <w:t>2</w:t>
      </w:r>
      <w:r w:rsidRPr="00D80AE8">
        <w:rPr>
          <w:sz w:val="21"/>
          <w:szCs w:val="21"/>
        </w:rPr>
        <w:t xml:space="preserve"> </w:t>
      </w:r>
      <w:r w:rsidRPr="00D80AE8">
        <w:rPr>
          <w:rFonts w:hint="eastAsia"/>
          <w:sz w:val="21"/>
          <w:szCs w:val="21"/>
        </w:rPr>
        <w:t>练习功能简介图</w:t>
      </w:r>
    </w:p>
    <w:p w14:paraId="49DFC379" w14:textId="329A7A14" w:rsidR="0073208E" w:rsidRDefault="00F25F57" w:rsidP="007E3069">
      <w:pPr>
        <w:spacing w:line="240" w:lineRule="auto"/>
        <w:ind w:firstLine="480"/>
        <w:rPr>
          <w:rFonts w:ascii="黑体" w:eastAsia="黑体"/>
        </w:rPr>
      </w:pPr>
      <w:r w:rsidRPr="00F25F57">
        <w:rPr>
          <w:rFonts w:ascii="黑体" w:eastAsia="黑体"/>
          <w:noProof/>
        </w:rPr>
        <w:lastRenderedPageBreak/>
        <w:drawing>
          <wp:inline distT="0" distB="0" distL="0" distR="0" wp14:anchorId="14F5A4D9" wp14:editId="0206FD4B">
            <wp:extent cx="5759450" cy="41332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4133215"/>
                    </a:xfrm>
                    <a:prstGeom prst="rect">
                      <a:avLst/>
                    </a:prstGeom>
                  </pic:spPr>
                </pic:pic>
              </a:graphicData>
            </a:graphic>
          </wp:inline>
        </w:drawing>
      </w:r>
    </w:p>
    <w:p w14:paraId="6B4A2435" w14:textId="45AAC644"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3</w:t>
      </w:r>
      <w:r w:rsidRPr="00D80AE8">
        <w:rPr>
          <w:sz w:val="21"/>
          <w:szCs w:val="21"/>
        </w:rPr>
        <w:t xml:space="preserve"> </w:t>
      </w:r>
      <w:r w:rsidRPr="00D80AE8">
        <w:rPr>
          <w:rFonts w:hint="eastAsia"/>
          <w:sz w:val="21"/>
          <w:szCs w:val="21"/>
        </w:rPr>
        <w:t>练习功能简介图二</w:t>
      </w:r>
    </w:p>
    <w:p w14:paraId="7A75D1F3" w14:textId="7E18E038" w:rsidR="00615699" w:rsidRDefault="00952A52" w:rsidP="000A7FF6">
      <w:pPr>
        <w:ind w:firstLine="480"/>
      </w:pPr>
      <w:r>
        <w:rPr>
          <w:rFonts w:hint="eastAsia"/>
        </w:rPr>
        <w:t>如图6-2</w:t>
      </w:r>
      <w:r>
        <w:t xml:space="preserve"> </w:t>
      </w:r>
      <w:r>
        <w:rPr>
          <w:rFonts w:hint="eastAsia"/>
        </w:rPr>
        <w:t>练习功能简介图二，</w:t>
      </w:r>
      <w:r w:rsidR="00615699">
        <w:rPr>
          <w:rFonts w:hint="eastAsia"/>
        </w:rPr>
        <w:t>用户在练习页面选中选项后，点击题号，即可以选择下一题，练习完成之后，点击交卷能够提交试卷，提交答案。</w:t>
      </w:r>
    </w:p>
    <w:p w14:paraId="264F2670" w14:textId="74B55257" w:rsidR="00615699" w:rsidRDefault="00F25F57" w:rsidP="007E3069">
      <w:pPr>
        <w:spacing w:line="240" w:lineRule="auto"/>
        <w:ind w:firstLine="480"/>
        <w:rPr>
          <w:rFonts w:ascii="黑体" w:eastAsia="黑体"/>
        </w:rPr>
      </w:pPr>
      <w:r w:rsidRPr="00F25F57">
        <w:rPr>
          <w:rFonts w:ascii="黑体" w:eastAsia="黑体"/>
          <w:noProof/>
        </w:rPr>
        <w:drawing>
          <wp:inline distT="0" distB="0" distL="0" distR="0" wp14:anchorId="5D3C6D0B" wp14:editId="51822937">
            <wp:extent cx="5759450" cy="30988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98800"/>
                    </a:xfrm>
                    <a:prstGeom prst="rect">
                      <a:avLst/>
                    </a:prstGeom>
                  </pic:spPr>
                </pic:pic>
              </a:graphicData>
            </a:graphic>
          </wp:inline>
        </w:drawing>
      </w:r>
    </w:p>
    <w:p w14:paraId="6B24C86B" w14:textId="6156661D"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4</w:t>
      </w:r>
      <w:r w:rsidRPr="00D80AE8">
        <w:rPr>
          <w:sz w:val="21"/>
          <w:szCs w:val="21"/>
        </w:rPr>
        <w:t xml:space="preserve"> </w:t>
      </w:r>
      <w:r w:rsidRPr="00D80AE8">
        <w:rPr>
          <w:rFonts w:hint="eastAsia"/>
          <w:sz w:val="21"/>
          <w:szCs w:val="21"/>
        </w:rPr>
        <w:t>练习功能简介图三</w:t>
      </w:r>
    </w:p>
    <w:p w14:paraId="08297D81" w14:textId="0004CCC4" w:rsidR="00615699" w:rsidRDefault="00735CF8" w:rsidP="00615699">
      <w:pPr>
        <w:ind w:firstLine="480"/>
      </w:pPr>
      <w:r>
        <w:rPr>
          <w:rFonts w:hint="eastAsia"/>
        </w:rPr>
        <w:t>如图6-3</w:t>
      </w:r>
      <w:r>
        <w:t xml:space="preserve"> </w:t>
      </w:r>
      <w:r>
        <w:rPr>
          <w:rFonts w:hint="eastAsia"/>
        </w:rPr>
        <w:t>练习功能简介图三，</w:t>
      </w:r>
      <w:r w:rsidR="00615699">
        <w:rPr>
          <w:rFonts w:hint="eastAsia"/>
        </w:rPr>
        <w:t>提交完试卷以及答案之后，系统会返回题目的对错，以及解析，展示评论的内容，是否收藏等信息</w:t>
      </w:r>
    </w:p>
    <w:p w14:paraId="0AC1D4E3" w14:textId="0E6242A2" w:rsidR="00615699" w:rsidRDefault="00F25F57" w:rsidP="007E3069">
      <w:pPr>
        <w:spacing w:line="240" w:lineRule="auto"/>
        <w:ind w:firstLine="480"/>
        <w:rPr>
          <w:rFonts w:ascii="黑体" w:eastAsia="黑体"/>
        </w:rPr>
      </w:pPr>
      <w:r w:rsidRPr="00F25F57">
        <w:rPr>
          <w:rFonts w:ascii="黑体" w:eastAsia="黑体"/>
          <w:noProof/>
        </w:rPr>
        <w:lastRenderedPageBreak/>
        <w:drawing>
          <wp:inline distT="0" distB="0" distL="0" distR="0" wp14:anchorId="7DDE8A8A" wp14:editId="07899668">
            <wp:extent cx="5759450" cy="27863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786380"/>
                    </a:xfrm>
                    <a:prstGeom prst="rect">
                      <a:avLst/>
                    </a:prstGeom>
                  </pic:spPr>
                </pic:pic>
              </a:graphicData>
            </a:graphic>
          </wp:inline>
        </w:drawing>
      </w:r>
    </w:p>
    <w:p w14:paraId="6AA2F9CB" w14:textId="4DF5F407"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5</w:t>
      </w:r>
      <w:r w:rsidRPr="00D80AE8">
        <w:rPr>
          <w:sz w:val="21"/>
          <w:szCs w:val="21"/>
        </w:rPr>
        <w:t xml:space="preserve"> </w:t>
      </w:r>
      <w:r w:rsidRPr="00D80AE8">
        <w:rPr>
          <w:rFonts w:hint="eastAsia"/>
          <w:sz w:val="21"/>
          <w:szCs w:val="21"/>
        </w:rPr>
        <w:t>练习功能简介图四</w:t>
      </w:r>
    </w:p>
    <w:p w14:paraId="1FED5669" w14:textId="0E90BC83" w:rsidR="00615699" w:rsidRDefault="00615699" w:rsidP="00490466">
      <w:pPr>
        <w:spacing w:line="276" w:lineRule="auto"/>
        <w:ind w:firstLineChars="0" w:firstLine="0"/>
        <w:jc w:val="left"/>
        <w:outlineLvl w:val="2"/>
        <w:rPr>
          <w:rFonts w:ascii="黑体" w:eastAsia="黑体"/>
        </w:rPr>
      </w:pPr>
      <w:r>
        <w:rPr>
          <w:rFonts w:ascii="黑体" w:eastAsia="黑体"/>
        </w:rPr>
        <w:t xml:space="preserve">6.2.3 </w:t>
      </w:r>
      <w:r>
        <w:rPr>
          <w:rFonts w:ascii="黑体" w:eastAsia="黑体" w:hint="eastAsia"/>
        </w:rPr>
        <w:t>收藏功能</w:t>
      </w:r>
    </w:p>
    <w:p w14:paraId="619CA316" w14:textId="196C7F47" w:rsidR="00615699" w:rsidRDefault="00615699" w:rsidP="00615699">
      <w:pPr>
        <w:ind w:firstLine="480"/>
      </w:pPr>
      <w:r>
        <w:rPr>
          <w:rFonts w:hint="eastAsia"/>
        </w:rPr>
        <w:t>用户提交答案之后，能够显示收藏的按钮，点击收藏能够收藏题目，取消收藏能够收藏取消收藏题目。</w:t>
      </w:r>
    </w:p>
    <w:p w14:paraId="71A82658" w14:textId="013008A2" w:rsidR="00F25F57" w:rsidRDefault="00F25F57" w:rsidP="007E3069">
      <w:pPr>
        <w:spacing w:line="240" w:lineRule="auto"/>
        <w:ind w:firstLine="480"/>
        <w:rPr>
          <w:rFonts w:ascii="黑体" w:eastAsia="黑体"/>
        </w:rPr>
      </w:pPr>
      <w:r w:rsidRPr="00F25F57">
        <w:rPr>
          <w:rFonts w:ascii="黑体" w:eastAsia="黑体"/>
          <w:noProof/>
        </w:rPr>
        <w:drawing>
          <wp:inline distT="0" distB="0" distL="0" distR="0" wp14:anchorId="5A2F0A84" wp14:editId="065E456D">
            <wp:extent cx="575945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740150"/>
                    </a:xfrm>
                    <a:prstGeom prst="rect">
                      <a:avLst/>
                    </a:prstGeom>
                  </pic:spPr>
                </pic:pic>
              </a:graphicData>
            </a:graphic>
          </wp:inline>
        </w:drawing>
      </w:r>
    </w:p>
    <w:p w14:paraId="2AC7DFDB" w14:textId="59C2BE49"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6</w:t>
      </w:r>
      <w:r w:rsidRPr="00D80AE8">
        <w:rPr>
          <w:sz w:val="21"/>
          <w:szCs w:val="21"/>
        </w:rPr>
        <w:t xml:space="preserve"> </w:t>
      </w:r>
      <w:r w:rsidRPr="00D80AE8">
        <w:rPr>
          <w:rFonts w:hint="eastAsia"/>
          <w:sz w:val="21"/>
          <w:szCs w:val="21"/>
        </w:rPr>
        <w:t>收藏功能简介图一</w:t>
      </w:r>
    </w:p>
    <w:p w14:paraId="7F5450EC" w14:textId="77777777" w:rsidR="00886451" w:rsidRDefault="0030373F" w:rsidP="006A4222">
      <w:pPr>
        <w:ind w:firstLine="480"/>
        <w:rPr>
          <w:ins w:id="1418" w:author="rjxy" w:date="2019-05-19T20:59:00Z"/>
        </w:rPr>
      </w:pPr>
      <w:r>
        <w:rPr>
          <w:rFonts w:hint="eastAsia"/>
        </w:rPr>
        <w:t>如图6-5</w:t>
      </w:r>
      <w:r>
        <w:t xml:space="preserve"> </w:t>
      </w:r>
      <w:r>
        <w:rPr>
          <w:rFonts w:hint="eastAsia"/>
        </w:rPr>
        <w:t>收藏功能简介图一，</w:t>
      </w:r>
      <w:r w:rsidR="00C35379" w:rsidRPr="000A7FF6">
        <w:rPr>
          <w:rFonts w:hint="eastAsia"/>
        </w:rPr>
        <w:t>收藏题目之后，能够在首页</w:t>
      </w:r>
      <w:r w:rsidR="006A4222" w:rsidRPr="000A7FF6">
        <w:rPr>
          <w:rFonts w:hint="eastAsia"/>
        </w:rPr>
        <w:t>点击我的收藏进入收藏的列表页，展示收藏的题目信息，以及分页展示。</w:t>
      </w:r>
    </w:p>
    <w:p w14:paraId="02C51843" w14:textId="60B15EB9" w:rsidR="00C35379" w:rsidRDefault="00A60BD0" w:rsidP="006A4222">
      <w:pPr>
        <w:ind w:firstLine="480"/>
      </w:pPr>
      <w:r w:rsidRPr="00A60BD0">
        <w:rPr>
          <w:noProof/>
        </w:rPr>
        <w:lastRenderedPageBreak/>
        <w:drawing>
          <wp:inline distT="0" distB="0" distL="0" distR="0" wp14:anchorId="1ABED482" wp14:editId="65FEDE04">
            <wp:extent cx="5759450" cy="30765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76575"/>
                    </a:xfrm>
                    <a:prstGeom prst="rect">
                      <a:avLst/>
                    </a:prstGeom>
                  </pic:spPr>
                </pic:pic>
              </a:graphicData>
            </a:graphic>
          </wp:inline>
        </w:drawing>
      </w:r>
    </w:p>
    <w:p w14:paraId="18CE22D3" w14:textId="7E6F1980"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7</w:t>
      </w:r>
      <w:r w:rsidRPr="00D80AE8">
        <w:rPr>
          <w:sz w:val="21"/>
          <w:szCs w:val="21"/>
        </w:rPr>
        <w:t xml:space="preserve"> </w:t>
      </w:r>
      <w:r w:rsidRPr="00D80AE8">
        <w:rPr>
          <w:rFonts w:hint="eastAsia"/>
          <w:sz w:val="21"/>
          <w:szCs w:val="21"/>
        </w:rPr>
        <w:t>收藏功能简介图二</w:t>
      </w:r>
    </w:p>
    <w:p w14:paraId="5467665C" w14:textId="5903EC1B" w:rsidR="00A60BD0" w:rsidRDefault="007E3730" w:rsidP="006A4222">
      <w:pPr>
        <w:ind w:firstLine="480"/>
      </w:pPr>
      <w:r>
        <w:rPr>
          <w:rFonts w:hint="eastAsia"/>
        </w:rPr>
        <w:t>如图6-6</w:t>
      </w:r>
      <w:r>
        <w:t xml:space="preserve"> </w:t>
      </w:r>
      <w:r>
        <w:rPr>
          <w:rFonts w:hint="eastAsia"/>
        </w:rPr>
        <w:t>收藏功能简介图二，</w:t>
      </w:r>
      <w:r w:rsidR="00A60BD0">
        <w:rPr>
          <w:rFonts w:hint="eastAsia"/>
        </w:rPr>
        <w:t>点击取消收藏能够删除收藏信息，点击加载更多能够加载更多的收藏题目信息。</w:t>
      </w:r>
      <w:r w:rsidR="00A40097">
        <w:rPr>
          <w:rFonts w:hint="eastAsia"/>
        </w:rPr>
        <w:t>点击题目能够进入题目的详细信息界面，显示题目的详细信息</w:t>
      </w:r>
      <w:r w:rsidR="003D5917">
        <w:rPr>
          <w:rFonts w:hint="eastAsia"/>
        </w:rPr>
        <w:t>。</w:t>
      </w:r>
    </w:p>
    <w:p w14:paraId="2AE1F2BF" w14:textId="4780CCA5" w:rsidR="00557664" w:rsidRPr="00EB6B3D" w:rsidRDefault="00557664" w:rsidP="00490466">
      <w:pPr>
        <w:spacing w:line="276" w:lineRule="auto"/>
        <w:ind w:firstLineChars="0" w:firstLine="0"/>
        <w:jc w:val="left"/>
        <w:outlineLvl w:val="2"/>
        <w:rPr>
          <w:rFonts w:ascii="黑体" w:eastAsia="黑体"/>
        </w:rPr>
      </w:pPr>
      <w:r w:rsidRPr="00EB6B3D">
        <w:rPr>
          <w:rFonts w:ascii="黑体" w:eastAsia="黑体" w:hint="eastAsia"/>
        </w:rPr>
        <w:t>6</w:t>
      </w:r>
      <w:r w:rsidRPr="00EB6B3D">
        <w:rPr>
          <w:rFonts w:ascii="黑体" w:eastAsia="黑体"/>
        </w:rPr>
        <w:t xml:space="preserve">.2.4 </w:t>
      </w:r>
      <w:r w:rsidRPr="00EB6B3D">
        <w:rPr>
          <w:rFonts w:ascii="黑体" w:eastAsia="黑体" w:hint="eastAsia"/>
        </w:rPr>
        <w:t>评论功能</w:t>
      </w:r>
    </w:p>
    <w:p w14:paraId="3337BCAB" w14:textId="6ED93B1E" w:rsidR="00557664" w:rsidRDefault="00557664" w:rsidP="006A4222">
      <w:pPr>
        <w:ind w:firstLine="480"/>
      </w:pPr>
      <w:r w:rsidRPr="00557664">
        <w:rPr>
          <w:noProof/>
        </w:rPr>
        <w:drawing>
          <wp:inline distT="0" distB="0" distL="0" distR="0" wp14:anchorId="78074B67" wp14:editId="49B80C77">
            <wp:extent cx="5759450" cy="32042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204210"/>
                    </a:xfrm>
                    <a:prstGeom prst="rect">
                      <a:avLst/>
                    </a:prstGeom>
                  </pic:spPr>
                </pic:pic>
              </a:graphicData>
            </a:graphic>
          </wp:inline>
        </w:drawing>
      </w:r>
    </w:p>
    <w:p w14:paraId="1EBDEE1A" w14:textId="3089C90D"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8</w:t>
      </w:r>
      <w:r w:rsidRPr="00D80AE8">
        <w:rPr>
          <w:sz w:val="21"/>
          <w:szCs w:val="21"/>
        </w:rPr>
        <w:t xml:space="preserve"> </w:t>
      </w:r>
      <w:r w:rsidRPr="00D80AE8">
        <w:rPr>
          <w:rFonts w:hint="eastAsia"/>
          <w:sz w:val="21"/>
          <w:szCs w:val="21"/>
        </w:rPr>
        <w:t>收藏功能简介图一</w:t>
      </w:r>
    </w:p>
    <w:p w14:paraId="3BCAEE9E" w14:textId="4D3A843B" w:rsidR="005C03DB" w:rsidRDefault="00604242" w:rsidP="000A7FF6">
      <w:pPr>
        <w:ind w:firstLine="480"/>
      </w:pPr>
      <w:r>
        <w:rPr>
          <w:rFonts w:hint="eastAsia"/>
        </w:rPr>
        <w:t>如图6-7</w:t>
      </w:r>
      <w:r>
        <w:t xml:space="preserve"> </w:t>
      </w:r>
      <w:r>
        <w:rPr>
          <w:rFonts w:hint="eastAsia"/>
        </w:rPr>
        <w:t>收藏功能简介图一，</w:t>
      </w:r>
      <w:r w:rsidR="005C03DB">
        <w:rPr>
          <w:rFonts w:hint="eastAsia"/>
        </w:rPr>
        <w:t>用户在题目详情界面，能够对题目进行评论，对别人的回复进行回复，对自己的评论进行删除。</w:t>
      </w:r>
    </w:p>
    <w:p w14:paraId="062C2A4C" w14:textId="716ABD9D" w:rsidR="005C03DB" w:rsidRDefault="005C03DB" w:rsidP="006A4222">
      <w:pPr>
        <w:ind w:firstLine="480"/>
      </w:pPr>
      <w:r w:rsidRPr="005C03DB">
        <w:rPr>
          <w:noProof/>
        </w:rPr>
        <w:lastRenderedPageBreak/>
        <w:drawing>
          <wp:inline distT="0" distB="0" distL="0" distR="0" wp14:anchorId="1CAF4908" wp14:editId="5F1ABCE6">
            <wp:extent cx="5759450" cy="321500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215005"/>
                    </a:xfrm>
                    <a:prstGeom prst="rect">
                      <a:avLst/>
                    </a:prstGeom>
                  </pic:spPr>
                </pic:pic>
              </a:graphicData>
            </a:graphic>
          </wp:inline>
        </w:drawing>
      </w:r>
    </w:p>
    <w:p w14:paraId="26F9114B" w14:textId="6A845F57"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9</w:t>
      </w:r>
      <w:r w:rsidRPr="00D80AE8">
        <w:rPr>
          <w:sz w:val="21"/>
          <w:szCs w:val="21"/>
        </w:rPr>
        <w:t xml:space="preserve"> </w:t>
      </w:r>
      <w:r w:rsidRPr="00D80AE8">
        <w:rPr>
          <w:rFonts w:hint="eastAsia"/>
          <w:sz w:val="21"/>
          <w:szCs w:val="21"/>
        </w:rPr>
        <w:t>收藏功能简介图二</w:t>
      </w:r>
    </w:p>
    <w:p w14:paraId="0479DE8E" w14:textId="05D3011E" w:rsidR="00EB78B9" w:rsidRDefault="002A5C5B" w:rsidP="000A7FF6">
      <w:pPr>
        <w:ind w:firstLine="480"/>
      </w:pPr>
      <w:r>
        <w:rPr>
          <w:rFonts w:hint="eastAsia"/>
        </w:rPr>
        <w:t>如图6-8</w:t>
      </w:r>
      <w:r>
        <w:t xml:space="preserve"> </w:t>
      </w:r>
      <w:r>
        <w:rPr>
          <w:rFonts w:hint="eastAsia"/>
        </w:rPr>
        <w:t>收藏功能简介图二，</w:t>
      </w:r>
      <w:r w:rsidR="00EB78B9">
        <w:rPr>
          <w:rFonts w:hint="eastAsia"/>
        </w:rPr>
        <w:t>用户收到了其他用户发送的评论消息与自己有关的，会在消息上显示数量，点击消息界面能够显示消息的详情，在详情界面能够删除消息提示</w:t>
      </w:r>
      <w:r w:rsidR="00965CFE">
        <w:rPr>
          <w:rFonts w:hint="eastAsia"/>
        </w:rPr>
        <w:t>，点击消息能够进入题目的详情界面。</w:t>
      </w:r>
    </w:p>
    <w:p w14:paraId="51C2E997" w14:textId="31539CAD" w:rsidR="00EB6B3D" w:rsidRDefault="00EB6B3D" w:rsidP="00490466">
      <w:pPr>
        <w:ind w:firstLineChars="0" w:firstLine="0"/>
        <w:jc w:val="left"/>
        <w:outlineLvl w:val="2"/>
        <w:rPr>
          <w:rFonts w:ascii="黑体" w:eastAsia="黑体"/>
        </w:rPr>
      </w:pPr>
      <w:r w:rsidRPr="000861CB">
        <w:rPr>
          <w:rFonts w:ascii="黑体" w:eastAsia="黑体" w:hint="eastAsia"/>
        </w:rPr>
        <w:t>6</w:t>
      </w:r>
      <w:r w:rsidRPr="000861CB">
        <w:rPr>
          <w:rFonts w:ascii="黑体" w:eastAsia="黑体"/>
        </w:rPr>
        <w:t xml:space="preserve">.2.5 </w:t>
      </w:r>
      <w:r w:rsidRPr="000861CB">
        <w:rPr>
          <w:rFonts w:ascii="黑体" w:eastAsia="黑体" w:hint="eastAsia"/>
        </w:rPr>
        <w:t>个人信息修改界面</w:t>
      </w:r>
      <w:r w:rsidRPr="00EB6B3D">
        <w:rPr>
          <w:noProof/>
        </w:rPr>
        <w:drawing>
          <wp:inline distT="0" distB="0" distL="0" distR="0" wp14:anchorId="7E641C8E" wp14:editId="70AC6736">
            <wp:extent cx="5759450" cy="344487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3444875"/>
                    </a:xfrm>
                    <a:prstGeom prst="rect">
                      <a:avLst/>
                    </a:prstGeom>
                  </pic:spPr>
                </pic:pic>
              </a:graphicData>
            </a:graphic>
          </wp:inline>
        </w:drawing>
      </w:r>
    </w:p>
    <w:p w14:paraId="6FAE73E2" w14:textId="63177438" w:rsidR="00877590" w:rsidRPr="00D80AE8" w:rsidRDefault="00877590" w:rsidP="001E3E2D">
      <w:pPr>
        <w:spacing w:line="240" w:lineRule="auto"/>
        <w:ind w:firstLine="420"/>
        <w:jc w:val="center"/>
        <w:rPr>
          <w:sz w:val="21"/>
          <w:szCs w:val="21"/>
        </w:rPr>
      </w:pPr>
      <w:r w:rsidRPr="00D80AE8">
        <w:rPr>
          <w:rFonts w:hint="eastAsia"/>
          <w:sz w:val="21"/>
          <w:szCs w:val="21"/>
        </w:rPr>
        <w:t>图6-</w:t>
      </w:r>
      <w:r w:rsidR="00FF1AF6">
        <w:rPr>
          <w:rFonts w:hint="eastAsia"/>
          <w:sz w:val="21"/>
          <w:szCs w:val="21"/>
        </w:rPr>
        <w:t>10</w:t>
      </w:r>
      <w:r w:rsidRPr="00D80AE8">
        <w:rPr>
          <w:sz w:val="21"/>
          <w:szCs w:val="21"/>
        </w:rPr>
        <w:t xml:space="preserve"> </w:t>
      </w:r>
      <w:r w:rsidRPr="00D80AE8">
        <w:rPr>
          <w:rFonts w:hint="eastAsia"/>
          <w:sz w:val="21"/>
          <w:szCs w:val="21"/>
        </w:rPr>
        <w:t>收藏功能简介图一</w:t>
      </w:r>
    </w:p>
    <w:p w14:paraId="78E055CB" w14:textId="008B6B1F" w:rsidR="000861CB" w:rsidRDefault="001E3E2D" w:rsidP="000A7FF6">
      <w:pPr>
        <w:ind w:firstLine="480"/>
      </w:pPr>
      <w:r>
        <w:rPr>
          <w:rFonts w:hint="eastAsia"/>
        </w:rPr>
        <w:t>如图6-9</w:t>
      </w:r>
      <w:r>
        <w:t xml:space="preserve"> </w:t>
      </w:r>
      <w:r>
        <w:rPr>
          <w:rFonts w:hint="eastAsia"/>
        </w:rPr>
        <w:t>收藏功能简介图一，</w:t>
      </w:r>
      <w:r w:rsidR="000861CB">
        <w:rPr>
          <w:rFonts w:hint="eastAsia"/>
        </w:rPr>
        <w:t>用户登录之后鼠标移动到自己的头像，会弹出退出登录，个人信息查看修改界面，能够查看自己的信息，并且修改自己的信息。</w:t>
      </w:r>
    </w:p>
    <w:p w14:paraId="0F1335AA" w14:textId="4152065B" w:rsidR="000713CA" w:rsidRDefault="000713CA" w:rsidP="00490466">
      <w:pPr>
        <w:spacing w:line="276" w:lineRule="auto"/>
        <w:ind w:firstLineChars="0" w:firstLine="0"/>
        <w:jc w:val="left"/>
        <w:outlineLvl w:val="2"/>
        <w:rPr>
          <w:rFonts w:ascii="黑体" w:eastAsia="黑体"/>
        </w:rPr>
      </w:pPr>
      <w:r w:rsidRPr="000713CA">
        <w:rPr>
          <w:rFonts w:ascii="黑体" w:eastAsia="黑体"/>
        </w:rPr>
        <w:t xml:space="preserve">6.2.6 </w:t>
      </w:r>
      <w:r w:rsidRPr="000713CA">
        <w:rPr>
          <w:rFonts w:ascii="黑体" w:eastAsia="黑体" w:hint="eastAsia"/>
        </w:rPr>
        <w:t>统计数据显示模块</w:t>
      </w:r>
    </w:p>
    <w:p w14:paraId="02CAB16C" w14:textId="2167F432" w:rsidR="000713CA" w:rsidRDefault="000713CA" w:rsidP="000713CA">
      <w:pPr>
        <w:ind w:firstLine="480"/>
      </w:pPr>
      <w:r w:rsidRPr="000713CA">
        <w:rPr>
          <w:noProof/>
        </w:rPr>
        <w:lastRenderedPageBreak/>
        <w:drawing>
          <wp:inline distT="0" distB="0" distL="0" distR="0" wp14:anchorId="03C73F91" wp14:editId="15652B56">
            <wp:extent cx="5759450" cy="30943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094355"/>
                    </a:xfrm>
                    <a:prstGeom prst="rect">
                      <a:avLst/>
                    </a:prstGeom>
                  </pic:spPr>
                </pic:pic>
              </a:graphicData>
            </a:graphic>
          </wp:inline>
        </w:drawing>
      </w:r>
    </w:p>
    <w:p w14:paraId="2C0FD9FD" w14:textId="44CDE292" w:rsidR="00F80266" w:rsidRPr="00D80AE8" w:rsidRDefault="00F80266" w:rsidP="001E3E2D">
      <w:pPr>
        <w:spacing w:line="240" w:lineRule="auto"/>
        <w:ind w:firstLine="420"/>
        <w:jc w:val="center"/>
        <w:rPr>
          <w:sz w:val="21"/>
          <w:szCs w:val="21"/>
        </w:rPr>
      </w:pPr>
      <w:r w:rsidRPr="00D80AE8">
        <w:rPr>
          <w:rFonts w:hint="eastAsia"/>
          <w:sz w:val="21"/>
          <w:szCs w:val="21"/>
        </w:rPr>
        <w:t>图6-1</w:t>
      </w:r>
      <w:r w:rsidR="00FF1AF6">
        <w:rPr>
          <w:rFonts w:hint="eastAsia"/>
          <w:sz w:val="21"/>
          <w:szCs w:val="21"/>
        </w:rPr>
        <w:t>1</w:t>
      </w:r>
      <w:r w:rsidRPr="00D80AE8">
        <w:rPr>
          <w:sz w:val="21"/>
          <w:szCs w:val="21"/>
        </w:rPr>
        <w:t xml:space="preserve"> </w:t>
      </w:r>
      <w:r w:rsidRPr="00D80AE8">
        <w:rPr>
          <w:rFonts w:hint="eastAsia"/>
          <w:sz w:val="21"/>
          <w:szCs w:val="21"/>
        </w:rPr>
        <w:t>数据显示功能图一</w:t>
      </w:r>
    </w:p>
    <w:p w14:paraId="549A6659" w14:textId="4301309A" w:rsidR="00B45A1F" w:rsidRDefault="004D23B5" w:rsidP="000713CA">
      <w:pPr>
        <w:ind w:firstLine="480"/>
      </w:pPr>
      <w:r>
        <w:rPr>
          <w:rFonts w:hint="eastAsia"/>
        </w:rPr>
        <w:t>如图6-10</w:t>
      </w:r>
      <w:r>
        <w:t xml:space="preserve"> </w:t>
      </w:r>
      <w:r>
        <w:rPr>
          <w:rFonts w:hint="eastAsia"/>
        </w:rPr>
        <w:t>数据显示功能图一，系统</w:t>
      </w:r>
      <w:r w:rsidR="00FA6E61">
        <w:rPr>
          <w:rFonts w:hint="eastAsia"/>
        </w:rPr>
        <w:t>会展示用户所有的做题记录，总统计信息，以及每个分类下的统计信息。</w:t>
      </w:r>
    </w:p>
    <w:p w14:paraId="7229D4CC" w14:textId="77777777" w:rsidR="00B45A1F" w:rsidRDefault="00B45A1F">
      <w:pPr>
        <w:widowControl/>
        <w:adjustRightInd/>
        <w:spacing w:line="240" w:lineRule="auto"/>
        <w:ind w:firstLine="480"/>
        <w:jc w:val="left"/>
        <w:textAlignment w:val="auto"/>
      </w:pPr>
      <w:r>
        <w:br w:type="page"/>
      </w:r>
    </w:p>
    <w:p w14:paraId="53838952" w14:textId="5A99277C" w:rsidR="00773422" w:rsidRPr="002F395D" w:rsidRDefault="00773422" w:rsidP="002F395D">
      <w:pPr>
        <w:spacing w:beforeLines="100" w:before="326" w:afterLines="100" w:after="326" w:line="276" w:lineRule="auto"/>
        <w:ind w:firstLine="720"/>
        <w:jc w:val="center"/>
        <w:outlineLvl w:val="0"/>
        <w:rPr>
          <w:rFonts w:ascii="黑体" w:eastAsia="黑体"/>
          <w:sz w:val="36"/>
          <w:szCs w:val="36"/>
        </w:rPr>
      </w:pPr>
      <w:bookmarkStart w:id="1419" w:name="_Toc450058574"/>
      <w:bookmarkStart w:id="1420" w:name="_Toc9265728"/>
      <w:r w:rsidRPr="002F395D">
        <w:rPr>
          <w:rFonts w:ascii="黑体" w:eastAsia="黑体" w:hint="eastAsia"/>
          <w:sz w:val="36"/>
          <w:szCs w:val="36"/>
        </w:rPr>
        <w:lastRenderedPageBreak/>
        <w:t xml:space="preserve">第7章 </w:t>
      </w:r>
      <w:del w:id="1421" w:author="rjxy" w:date="2019-05-19T20:59:00Z">
        <w:r w:rsidRPr="002F395D" w:rsidDel="00886451">
          <w:rPr>
            <w:rFonts w:ascii="黑体" w:eastAsia="黑体" w:hint="eastAsia"/>
            <w:sz w:val="36"/>
            <w:szCs w:val="36"/>
          </w:rPr>
          <w:delText>结</w:delText>
        </w:r>
      </w:del>
      <w:ins w:id="1422" w:author="rjxy" w:date="2019-05-19T20:59:00Z">
        <w:r w:rsidR="00886451">
          <w:rPr>
            <w:rFonts w:ascii="黑体" w:eastAsia="黑体" w:hint="eastAsia"/>
            <w:sz w:val="36"/>
            <w:szCs w:val="36"/>
          </w:rPr>
          <w:t>总</w:t>
        </w:r>
      </w:ins>
      <w:r w:rsidRPr="002F395D">
        <w:rPr>
          <w:rFonts w:ascii="黑体" w:eastAsia="黑体" w:hint="eastAsia"/>
          <w:sz w:val="36"/>
          <w:szCs w:val="36"/>
        </w:rPr>
        <w:t xml:space="preserve">    </w:t>
      </w:r>
      <w:del w:id="1423" w:author="rjxy" w:date="2019-05-19T20:59:00Z">
        <w:r w:rsidRPr="002F395D" w:rsidDel="00886451">
          <w:rPr>
            <w:rFonts w:ascii="黑体" w:eastAsia="黑体" w:hint="eastAsia"/>
            <w:sz w:val="36"/>
            <w:szCs w:val="36"/>
          </w:rPr>
          <w:delText>论</w:delText>
        </w:r>
      </w:del>
      <w:bookmarkEnd w:id="1419"/>
      <w:ins w:id="1424" w:author="rjxy" w:date="2019-05-19T20:59:00Z">
        <w:r w:rsidR="00886451">
          <w:rPr>
            <w:rFonts w:ascii="黑体" w:eastAsia="黑体" w:hint="eastAsia"/>
            <w:sz w:val="36"/>
            <w:szCs w:val="36"/>
          </w:rPr>
          <w:t>结</w:t>
        </w:r>
      </w:ins>
      <w:bookmarkEnd w:id="1420"/>
    </w:p>
    <w:p w14:paraId="00BBDC5D" w14:textId="221C894B" w:rsidR="00FB6D07" w:rsidRDefault="00D35AD1" w:rsidP="000A7FF6">
      <w:pPr>
        <w:ind w:firstLine="480"/>
      </w:pPr>
      <w:r>
        <w:rPr>
          <w:rFonts w:hint="eastAsia"/>
        </w:rPr>
        <w:t>所研发的系统，能够满足市场上大部分用户随时随地学习的需求，能够让用户在学习过程中享受网络、科技带来的进步，逐步抛弃之前的纸质试题，人工阅卷，由答题系统代替。在实际的使用中，用户将能够随时随地的练习，学习新知识，同时能够节省很多时间记录自己的错题，以及经典的知识点，</w:t>
      </w:r>
      <w:r w:rsidR="008F72DF">
        <w:rPr>
          <w:rFonts w:hint="eastAsia"/>
        </w:rPr>
        <w:t>并且能够在完成练习之后和现实中更多的人进行交流，讨论并且能够查看其他人的讨论结果，加速用户吸收并理解知识。</w:t>
      </w:r>
    </w:p>
    <w:p w14:paraId="3ACC86B2" w14:textId="3BCBD9EA" w:rsidR="000F3649" w:rsidRDefault="00FB6D07" w:rsidP="000A7FF6">
      <w:pPr>
        <w:ind w:firstLine="480"/>
      </w:pPr>
      <w:r>
        <w:rPr>
          <w:rFonts w:hint="eastAsia"/>
        </w:rPr>
        <w:t>系统还存在很多需要改进持续维护的地方，用户只能直观的看到自己的练习统计正确率，不能知道该题目的正确率，不能和其他人形成对比，让用户缺乏前进的动力；题目的来源仅仅是系统提供，并没有通过网络吸取更多的优质题目，等。同时系统也做了相对应的优化，能够满足大批量用户在线浏览练习的目的，很多细节的地方做了相应的优化处理。相信在以后的开发和维护上，系统会变的更加健壮，满足用户的需求。</w:t>
      </w:r>
      <w:r w:rsidR="008F72DF">
        <w:t xml:space="preserve"> </w:t>
      </w:r>
    </w:p>
    <w:p w14:paraId="7506EF50" w14:textId="77777777" w:rsidR="000F3649" w:rsidRDefault="000F3649">
      <w:pPr>
        <w:widowControl/>
        <w:adjustRightInd/>
        <w:spacing w:line="240" w:lineRule="auto"/>
        <w:ind w:firstLine="480"/>
        <w:jc w:val="left"/>
        <w:textAlignment w:val="auto"/>
      </w:pPr>
      <w:r>
        <w:br w:type="page"/>
      </w:r>
    </w:p>
    <w:p w14:paraId="7B905354" w14:textId="157A401E" w:rsidR="006F3EF2" w:rsidRDefault="000F3649" w:rsidP="006F3EF2">
      <w:pPr>
        <w:ind w:firstLine="720"/>
        <w:jc w:val="center"/>
        <w:rPr>
          <w:rFonts w:eastAsia="黑体"/>
          <w:sz w:val="36"/>
          <w:szCs w:val="36"/>
        </w:rPr>
      </w:pPr>
      <w:commentRangeStart w:id="1425"/>
      <w:r>
        <w:rPr>
          <w:rFonts w:eastAsia="黑体" w:hint="eastAsia"/>
          <w:sz w:val="36"/>
          <w:szCs w:val="36"/>
        </w:rPr>
        <w:lastRenderedPageBreak/>
        <w:t>参考文献</w:t>
      </w:r>
      <w:commentRangeEnd w:id="1425"/>
      <w:r w:rsidR="00886451">
        <w:rPr>
          <w:rStyle w:val="af1"/>
        </w:rPr>
        <w:commentReference w:id="1425"/>
      </w:r>
    </w:p>
    <w:p w14:paraId="5DCEECEA" w14:textId="5F2493A1" w:rsidR="006C6C0E" w:rsidRPr="006C6C0E" w:rsidDel="00F33A75"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del w:id="1426" w:author="科 雷" w:date="2019-05-20T12:41:00Z"/>
          <w:rFonts w:cs="宋体"/>
        </w:rPr>
      </w:pPr>
      <w:del w:id="1427" w:author="科 雷" w:date="2019-05-20T12:41:00Z">
        <w:r w:rsidRPr="006C6C0E" w:rsidDel="00F33A75">
          <w:delText>网络在线考试的探索与实践[J]. 庞建会,石鑫.  承德医学院学报. 2016(04)</w:delText>
        </w:r>
      </w:del>
    </w:p>
    <w:p w14:paraId="0ADC6E73" w14:textId="25FAB539" w:rsidR="006C6C0E" w:rsidRPr="006C6C0E" w:rsidDel="00F33A75"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del w:id="1428" w:author="科 雷" w:date="2019-05-20T12:41:00Z"/>
          <w:rFonts w:cs="宋体"/>
        </w:rPr>
      </w:pPr>
      <w:del w:id="1429" w:author="科 雷" w:date="2019-05-20T12:41:00Z">
        <w:r w:rsidRPr="006C6C0E" w:rsidDel="00F33A75">
          <w:delText>基于MySQL的在线考试系统分析与设计[J]. 邓春丽,陈胜迁.  轻工科技. 2016(08)</w:delText>
        </w:r>
      </w:del>
    </w:p>
    <w:p w14:paraId="17A4E7FB" w14:textId="018879B6" w:rsidR="006C6C0E" w:rsidRPr="00F33A75" w:rsidDel="00F33A75" w:rsidRDefault="00BC4B10"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del w:id="1430" w:author="科 雷" w:date="2019-05-20T12:41:00Z"/>
          <w:rFonts w:cs="宋体"/>
        </w:rPr>
      </w:pPr>
      <w:del w:id="1431" w:author="科 雷" w:date="2019-05-20T12:41:00Z">
        <w:r w:rsidRPr="006C6C0E" w:rsidDel="00F33A75">
          <w:delText>基于SSH的在线答题系统的设计与实现[D]. 蔡恒跻.湖北工业大学 2017</w:delText>
        </w:r>
      </w:del>
    </w:p>
    <w:p w14:paraId="0AF873AA" w14:textId="4D816CEF" w:rsidR="00F33A75" w:rsidRPr="00F33A75" w:rsidRDefault="00F33A75" w:rsidP="00F33A75">
      <w:pPr>
        <w:numPr>
          <w:ilvl w:val="0"/>
          <w:numId w:val="12"/>
        </w:numPr>
        <w:tabs>
          <w:tab w:val="left" w:pos="-113"/>
          <w:tab w:val="left" w:pos="425"/>
        </w:tabs>
        <w:autoSpaceDN w:val="0"/>
        <w:adjustRightInd/>
        <w:spacing w:before="100" w:beforeAutospacing="1" w:after="100" w:afterAutospacing="1" w:line="360" w:lineRule="auto"/>
        <w:ind w:firstLineChars="0"/>
        <w:textAlignment w:val="auto"/>
        <w:rPr>
          <w:ins w:id="1432" w:author="科 雷" w:date="2019-05-20T12:41:00Z"/>
          <w:rFonts w:cs="宋体"/>
        </w:rPr>
      </w:pPr>
      <w:ins w:id="1433" w:author="科 雷" w:date="2019-05-20T12:41:00Z">
        <w:r w:rsidRPr="00F33A75">
          <w:rPr>
            <w:rFonts w:cs="宋体"/>
          </w:rPr>
          <w:t>祝翔,董启文,郁可人.基于WebSocket的PK答题的设计与实现[J].华东师范大学学报(自然科学版),2018(02):89-100.</w:t>
        </w:r>
      </w:ins>
    </w:p>
    <w:p w14:paraId="787A047D" w14:textId="07A068EC" w:rsidR="00F33A75" w:rsidRPr="00F33A75" w:rsidRDefault="00F33A75" w:rsidP="00F33A75">
      <w:pPr>
        <w:numPr>
          <w:ilvl w:val="0"/>
          <w:numId w:val="12"/>
        </w:numPr>
        <w:tabs>
          <w:tab w:val="left" w:pos="-113"/>
          <w:tab w:val="left" w:pos="425"/>
        </w:tabs>
        <w:autoSpaceDN w:val="0"/>
        <w:adjustRightInd/>
        <w:spacing w:before="100" w:beforeAutospacing="1" w:after="100" w:afterAutospacing="1" w:line="360" w:lineRule="auto"/>
        <w:ind w:firstLineChars="0"/>
        <w:textAlignment w:val="auto"/>
        <w:rPr>
          <w:ins w:id="1434" w:author="科 雷" w:date="2019-05-20T12:41:00Z"/>
          <w:rFonts w:cs="宋体"/>
        </w:rPr>
      </w:pPr>
      <w:ins w:id="1435" w:author="科 雷" w:date="2019-05-20T12:41:00Z">
        <w:r w:rsidRPr="00F33A75">
          <w:rPr>
            <w:rFonts w:cs="宋体"/>
          </w:rPr>
          <w:t>姜雪垠.网上答题系统的设计与实现[J].中国管理信息化,2017,20(20):153-154.</w:t>
        </w:r>
      </w:ins>
    </w:p>
    <w:p w14:paraId="6BB1F0D7" w14:textId="5F48B084" w:rsidR="00F33A75" w:rsidRPr="003707CA" w:rsidRDefault="00F33A75" w:rsidP="00F33A75">
      <w:pPr>
        <w:numPr>
          <w:ilvl w:val="0"/>
          <w:numId w:val="12"/>
        </w:numPr>
        <w:tabs>
          <w:tab w:val="left" w:pos="425"/>
        </w:tabs>
        <w:autoSpaceDN w:val="0"/>
        <w:adjustRightInd/>
        <w:spacing w:before="100" w:beforeAutospacing="1" w:after="100" w:afterAutospacing="1" w:line="360" w:lineRule="auto"/>
        <w:ind w:firstLineChars="0"/>
        <w:textAlignment w:val="auto"/>
        <w:rPr>
          <w:ins w:id="1436" w:author="科 雷" w:date="2019-05-20T12:41:00Z"/>
          <w:rFonts w:cs="宋体"/>
        </w:rPr>
      </w:pPr>
      <w:ins w:id="1437" w:author="科 雷" w:date="2019-05-20T12:41:00Z">
        <w:r w:rsidRPr="00F33A75">
          <w:rPr>
            <w:rFonts w:cs="宋体"/>
          </w:rPr>
          <w:t>柳原,李慧萍.基于J2EE环境的在线答题及评测系统的研究[J].电子技术与软件工程,2016(11):204.</w:t>
        </w:r>
      </w:ins>
    </w:p>
    <w:p w14:paraId="541C6F59" w14:textId="103382DC" w:rsidR="00685618" w:rsidRDefault="00685618">
      <w:pPr>
        <w:numPr>
          <w:ilvl w:val="0"/>
          <w:numId w:val="12"/>
        </w:numPr>
        <w:tabs>
          <w:tab w:val="left" w:pos="-113"/>
          <w:tab w:val="left" w:pos="425"/>
        </w:tabs>
        <w:autoSpaceDN w:val="0"/>
        <w:adjustRightInd/>
        <w:spacing w:before="100" w:beforeAutospacing="1" w:after="100" w:afterAutospacing="1" w:line="360" w:lineRule="auto"/>
        <w:ind w:firstLineChars="0"/>
        <w:textAlignment w:val="auto"/>
        <w:rPr>
          <w:rFonts w:cs="宋体"/>
        </w:rPr>
        <w:pPrChange w:id="1438" w:author="科 雷" w:date="2019-05-20T12:42:00Z">
          <w:pPr>
            <w:numPr>
              <w:numId w:val="12"/>
            </w:numPr>
            <w:tabs>
              <w:tab w:val="left" w:pos="-113"/>
              <w:tab w:val="left" w:pos="425"/>
            </w:tabs>
            <w:autoSpaceDN w:val="0"/>
            <w:adjustRightInd/>
            <w:spacing w:before="100" w:beforeAutospacing="1" w:after="100" w:afterAutospacing="1" w:line="360" w:lineRule="auto"/>
            <w:ind w:left="480" w:hangingChars="200" w:hanging="480"/>
            <w:textAlignment w:val="auto"/>
          </w:pPr>
        </w:pPrChange>
      </w:pPr>
      <w:r w:rsidRPr="00685618">
        <w:rPr>
          <w:rFonts w:cs="宋体" w:hint="eastAsia"/>
        </w:rPr>
        <w:t>张峰</w:t>
      </w:r>
      <w:r w:rsidRPr="00685618">
        <w:rPr>
          <w:rFonts w:cs="宋体"/>
        </w:rPr>
        <w:t>. 应用</w:t>
      </w:r>
      <w:proofErr w:type="spellStart"/>
      <w:r w:rsidRPr="00685618">
        <w:rPr>
          <w:rFonts w:cs="宋体"/>
        </w:rPr>
        <w:t>SpringBoot</w:t>
      </w:r>
      <w:proofErr w:type="spellEnd"/>
      <w:r w:rsidRPr="00685618">
        <w:rPr>
          <w:rFonts w:cs="宋体"/>
        </w:rPr>
        <w:t>改变web应用开发模式[J].</w:t>
      </w:r>
      <w:del w:id="1439" w:author="科 雷" w:date="2019-05-20T12:43:00Z">
        <w:r w:rsidRPr="00685618" w:rsidDel="00F33A75">
          <w:rPr>
            <w:rFonts w:cs="宋体"/>
          </w:rPr>
          <w:delText xml:space="preserve"> </w:delText>
        </w:r>
      </w:del>
      <w:r w:rsidRPr="00685618">
        <w:rPr>
          <w:rFonts w:cs="宋体"/>
        </w:rPr>
        <w:t>科技创新与应用,2017(23):193-194.</w:t>
      </w:r>
    </w:p>
    <w:p w14:paraId="232FE506" w14:textId="2257C41E" w:rsidR="00781F75" w:rsidRDefault="00781F75">
      <w:pPr>
        <w:numPr>
          <w:ilvl w:val="0"/>
          <w:numId w:val="12"/>
        </w:numPr>
        <w:tabs>
          <w:tab w:val="left" w:pos="-113"/>
          <w:tab w:val="left" w:pos="425"/>
        </w:tabs>
        <w:autoSpaceDN w:val="0"/>
        <w:adjustRightInd/>
        <w:spacing w:before="100" w:beforeAutospacing="1" w:after="100" w:afterAutospacing="1" w:line="360" w:lineRule="auto"/>
        <w:ind w:firstLineChars="0"/>
        <w:textAlignment w:val="auto"/>
        <w:rPr>
          <w:rFonts w:cs="宋体"/>
        </w:rPr>
        <w:pPrChange w:id="1440" w:author="科 雷" w:date="2019-05-20T12:42:00Z">
          <w:pPr>
            <w:numPr>
              <w:numId w:val="12"/>
            </w:numPr>
            <w:tabs>
              <w:tab w:val="left" w:pos="-113"/>
              <w:tab w:val="left" w:pos="425"/>
            </w:tabs>
            <w:autoSpaceDN w:val="0"/>
            <w:adjustRightInd/>
            <w:spacing w:before="100" w:beforeAutospacing="1" w:after="100" w:afterAutospacing="1" w:line="360" w:lineRule="auto"/>
            <w:ind w:left="480" w:hangingChars="200" w:hanging="480"/>
            <w:textAlignment w:val="auto"/>
          </w:pPr>
        </w:pPrChange>
      </w:pPr>
      <w:r w:rsidRPr="00781F75">
        <w:rPr>
          <w:rFonts w:cs="宋体" w:hint="eastAsia"/>
        </w:rPr>
        <w:t>刘猛</w:t>
      </w:r>
      <w:r w:rsidRPr="00781F75">
        <w:rPr>
          <w:rFonts w:cs="宋体"/>
        </w:rPr>
        <w:t>.基于移动Web的学者在线交流平台的研究与应用[D].</w:t>
      </w:r>
      <w:del w:id="1441" w:author="科 雷" w:date="2019-05-20T12:43:00Z">
        <w:r w:rsidRPr="00781F75" w:rsidDel="00F33A75">
          <w:rPr>
            <w:rFonts w:cs="宋体"/>
          </w:rPr>
          <w:delText xml:space="preserve"> </w:delText>
        </w:r>
      </w:del>
      <w:r w:rsidRPr="00781F75">
        <w:rPr>
          <w:rFonts w:cs="宋体"/>
        </w:rPr>
        <w:t>博士，广东:华南师范大学,2016.</w:t>
      </w:r>
    </w:p>
    <w:p w14:paraId="1C0B7B22" w14:textId="563E4CB7" w:rsidR="005B6CC7" w:rsidRDefault="005B6CC7">
      <w:pPr>
        <w:numPr>
          <w:ilvl w:val="0"/>
          <w:numId w:val="12"/>
        </w:numPr>
        <w:tabs>
          <w:tab w:val="left" w:pos="-113"/>
          <w:tab w:val="left" w:pos="425"/>
        </w:tabs>
        <w:autoSpaceDN w:val="0"/>
        <w:adjustRightInd/>
        <w:spacing w:before="100" w:beforeAutospacing="1" w:after="100" w:afterAutospacing="1" w:line="360" w:lineRule="auto"/>
        <w:ind w:firstLineChars="0"/>
        <w:textAlignment w:val="auto"/>
        <w:rPr>
          <w:rFonts w:cs="宋体"/>
        </w:rPr>
        <w:pPrChange w:id="1442" w:author="科 雷" w:date="2019-05-20T12:42:00Z">
          <w:pPr>
            <w:numPr>
              <w:numId w:val="12"/>
            </w:numPr>
            <w:tabs>
              <w:tab w:val="left" w:pos="-113"/>
              <w:tab w:val="left" w:pos="425"/>
            </w:tabs>
            <w:autoSpaceDN w:val="0"/>
            <w:adjustRightInd/>
            <w:spacing w:before="100" w:beforeAutospacing="1" w:after="100" w:afterAutospacing="1" w:line="360" w:lineRule="auto"/>
            <w:ind w:left="480" w:hangingChars="200" w:hanging="480"/>
            <w:textAlignment w:val="auto"/>
          </w:pPr>
        </w:pPrChange>
      </w:pPr>
      <w:r w:rsidRPr="005B6CC7">
        <w:rPr>
          <w:rFonts w:cs="宋体" w:hint="eastAsia"/>
        </w:rPr>
        <w:t>王春晓</w:t>
      </w:r>
      <w:r w:rsidRPr="005B6CC7">
        <w:rPr>
          <w:rFonts w:cs="宋体"/>
        </w:rPr>
        <w:t>.</w:t>
      </w:r>
      <w:del w:id="1443" w:author="科 雷" w:date="2019-05-20T12:43:00Z">
        <w:r w:rsidRPr="005B6CC7" w:rsidDel="00F33A75">
          <w:rPr>
            <w:rFonts w:cs="宋体"/>
          </w:rPr>
          <w:delText xml:space="preserve"> </w:delText>
        </w:r>
      </w:del>
      <w:r w:rsidRPr="005B6CC7">
        <w:rPr>
          <w:rFonts w:cs="宋体"/>
        </w:rPr>
        <w:t>基于改进蚁群算法的多目标枢纽机场停机位分配与系统开发[D].大连交通大学,2018.</w:t>
      </w:r>
    </w:p>
    <w:p w14:paraId="2F11F6DA" w14:textId="78A8375A" w:rsidR="005B6CC7" w:rsidRDefault="005B6CC7">
      <w:pPr>
        <w:numPr>
          <w:ilvl w:val="0"/>
          <w:numId w:val="12"/>
        </w:numPr>
        <w:tabs>
          <w:tab w:val="left" w:pos="-113"/>
          <w:tab w:val="left" w:pos="425"/>
        </w:tabs>
        <w:autoSpaceDN w:val="0"/>
        <w:adjustRightInd/>
        <w:spacing w:before="100" w:beforeAutospacing="1" w:after="100" w:afterAutospacing="1" w:line="360" w:lineRule="auto"/>
        <w:ind w:firstLineChars="0"/>
        <w:textAlignment w:val="auto"/>
        <w:rPr>
          <w:rFonts w:cs="宋体"/>
        </w:rPr>
        <w:pPrChange w:id="1444" w:author="科 雷" w:date="2019-05-20T12:42:00Z">
          <w:pPr>
            <w:numPr>
              <w:numId w:val="12"/>
            </w:numPr>
            <w:tabs>
              <w:tab w:val="left" w:pos="-113"/>
              <w:tab w:val="left" w:pos="425"/>
            </w:tabs>
            <w:autoSpaceDN w:val="0"/>
            <w:adjustRightInd/>
            <w:spacing w:before="100" w:beforeAutospacing="1" w:after="100" w:afterAutospacing="1" w:line="360" w:lineRule="auto"/>
            <w:ind w:left="480" w:hangingChars="200" w:hanging="480"/>
            <w:textAlignment w:val="auto"/>
          </w:pPr>
        </w:pPrChange>
      </w:pPr>
      <w:r>
        <w:rPr>
          <w:rFonts w:cs="宋体" w:hint="eastAsia"/>
        </w:rPr>
        <w:t>王</w:t>
      </w:r>
      <w:r w:rsidRPr="005B6CC7">
        <w:rPr>
          <w:rFonts w:cs="宋体" w:hint="eastAsia"/>
        </w:rPr>
        <w:t>安娜</w:t>
      </w:r>
      <w:r w:rsidRPr="005B6CC7">
        <w:rPr>
          <w:rFonts w:cs="宋体"/>
        </w:rPr>
        <w:t>.</w:t>
      </w:r>
      <w:del w:id="1445" w:author="科 雷" w:date="2019-05-20T12:43:00Z">
        <w:r w:rsidRPr="005B6CC7" w:rsidDel="00F33A75">
          <w:rPr>
            <w:rFonts w:cs="宋体"/>
          </w:rPr>
          <w:delText xml:space="preserve"> </w:delText>
        </w:r>
      </w:del>
      <w:r w:rsidRPr="005B6CC7">
        <w:rPr>
          <w:rFonts w:cs="宋体"/>
        </w:rPr>
        <w:t>基于MVC设计模式的源代码检测平台的设计与实现[D].北京邮电大学,2018.</w:t>
      </w:r>
    </w:p>
    <w:p w14:paraId="53004844" w14:textId="35717958" w:rsidR="005B6CC7" w:rsidRDefault="005B6CC7">
      <w:pPr>
        <w:numPr>
          <w:ilvl w:val="0"/>
          <w:numId w:val="12"/>
        </w:numPr>
        <w:tabs>
          <w:tab w:val="left" w:pos="-113"/>
          <w:tab w:val="left" w:pos="425"/>
        </w:tabs>
        <w:autoSpaceDN w:val="0"/>
        <w:adjustRightInd/>
        <w:spacing w:before="100" w:beforeAutospacing="1" w:after="100" w:afterAutospacing="1" w:line="360" w:lineRule="auto"/>
        <w:ind w:firstLineChars="0"/>
        <w:textAlignment w:val="auto"/>
        <w:rPr>
          <w:rFonts w:cs="宋体"/>
        </w:rPr>
        <w:pPrChange w:id="1446" w:author="科 雷" w:date="2019-05-20T12:42:00Z">
          <w:pPr>
            <w:numPr>
              <w:numId w:val="12"/>
            </w:numPr>
            <w:tabs>
              <w:tab w:val="left" w:pos="-113"/>
              <w:tab w:val="left" w:pos="425"/>
            </w:tabs>
            <w:autoSpaceDN w:val="0"/>
            <w:adjustRightInd/>
            <w:spacing w:before="100" w:beforeAutospacing="1" w:after="100" w:afterAutospacing="1" w:line="360" w:lineRule="auto"/>
            <w:ind w:left="480" w:hangingChars="200" w:hanging="480"/>
            <w:textAlignment w:val="auto"/>
          </w:pPr>
        </w:pPrChange>
      </w:pPr>
      <w:r w:rsidRPr="005B6CC7">
        <w:rPr>
          <w:rFonts w:cs="宋体"/>
        </w:rPr>
        <w:t>]曹东升.</w:t>
      </w:r>
      <w:del w:id="1447" w:author="科 雷" w:date="2019-05-20T12:43:00Z">
        <w:r w:rsidRPr="005B6CC7" w:rsidDel="00F33A75">
          <w:rPr>
            <w:rFonts w:cs="宋体"/>
          </w:rPr>
          <w:delText xml:space="preserve"> </w:delText>
        </w:r>
      </w:del>
      <w:r w:rsidRPr="005B6CC7">
        <w:rPr>
          <w:rFonts w:cs="宋体"/>
        </w:rPr>
        <w:t>基于web的数据可视化方法研究与实现[D].西安电子科技大学,2017.</w:t>
      </w:r>
    </w:p>
    <w:p w14:paraId="499A9659" w14:textId="77777777" w:rsidR="005B6CC7" w:rsidRPr="005B6CC7" w:rsidRDefault="005B6CC7" w:rsidP="008864A9">
      <w:pPr>
        <w:pStyle w:val="a7"/>
        <w:numPr>
          <w:ilvl w:val="0"/>
          <w:numId w:val="12"/>
        </w:numPr>
        <w:ind w:firstLineChars="0"/>
        <w:rPr>
          <w:rFonts w:cs="宋体"/>
        </w:rPr>
      </w:pPr>
      <w:r w:rsidRPr="005B6CC7">
        <w:rPr>
          <w:rFonts w:cs="宋体" w:hint="eastAsia"/>
        </w:rPr>
        <w:t>滕宇峰</w:t>
      </w:r>
      <w:r w:rsidRPr="005B6CC7">
        <w:rPr>
          <w:rFonts w:cs="宋体"/>
        </w:rPr>
        <w:t>.</w:t>
      </w:r>
      <w:del w:id="1448" w:author="科 雷" w:date="2019-05-20T12:43:00Z">
        <w:r w:rsidRPr="005B6CC7" w:rsidDel="00F33A75">
          <w:rPr>
            <w:rFonts w:cs="宋体"/>
          </w:rPr>
          <w:delText xml:space="preserve"> </w:delText>
        </w:r>
      </w:del>
      <w:r w:rsidRPr="005B6CC7">
        <w:rPr>
          <w:rFonts w:cs="宋体"/>
        </w:rPr>
        <w:t>基于Java Web的软件生产过程管理系统的设计与实现[D].东北大学,2015.</w:t>
      </w:r>
    </w:p>
    <w:p w14:paraId="74FFB1FE" w14:textId="49A5E903" w:rsidR="005B6CC7" w:rsidRDefault="005B6CC7"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5B6CC7">
        <w:rPr>
          <w:rFonts w:cs="宋体" w:hint="eastAsia"/>
        </w:rPr>
        <w:t>刘喆</w:t>
      </w:r>
      <w:r w:rsidRPr="005B6CC7">
        <w:rPr>
          <w:rFonts w:cs="宋体"/>
        </w:rPr>
        <w:t>.</w:t>
      </w:r>
      <w:del w:id="1449" w:author="科 雷" w:date="2019-05-20T12:43:00Z">
        <w:r w:rsidRPr="005B6CC7" w:rsidDel="00F33A75">
          <w:rPr>
            <w:rFonts w:cs="宋体"/>
          </w:rPr>
          <w:delText xml:space="preserve"> </w:delText>
        </w:r>
      </w:del>
      <w:r w:rsidRPr="005B6CC7">
        <w:rPr>
          <w:rFonts w:cs="宋体"/>
        </w:rPr>
        <w:t>基于B/S结构的实盘训练营系统的设计与实现[D].华中科技大学,2019.</w:t>
      </w:r>
    </w:p>
    <w:p w14:paraId="7CE8EF87" w14:textId="2EFFB43A" w:rsidR="004767DD" w:rsidRPr="006C6C0E" w:rsidRDefault="004767DD" w:rsidP="008864A9">
      <w:pPr>
        <w:numPr>
          <w:ilvl w:val="0"/>
          <w:numId w:val="12"/>
        </w:numPr>
        <w:tabs>
          <w:tab w:val="left" w:pos="-113"/>
          <w:tab w:val="left" w:pos="425"/>
        </w:tabs>
        <w:autoSpaceDN w:val="0"/>
        <w:adjustRightInd/>
        <w:spacing w:before="100" w:beforeAutospacing="1" w:after="100" w:afterAutospacing="1" w:line="360" w:lineRule="auto"/>
        <w:ind w:left="480" w:hangingChars="200" w:hanging="480"/>
        <w:textAlignment w:val="auto"/>
        <w:rPr>
          <w:rFonts w:cs="宋体"/>
        </w:rPr>
      </w:pPr>
      <w:r w:rsidRPr="004767DD">
        <w:rPr>
          <w:rFonts w:cs="宋体" w:hint="eastAsia"/>
        </w:rPr>
        <w:t>梁亚楠</w:t>
      </w:r>
      <w:r w:rsidRPr="004767DD">
        <w:rPr>
          <w:rFonts w:cs="宋体"/>
        </w:rPr>
        <w:t>.</w:t>
      </w:r>
      <w:del w:id="1450" w:author="科 雷" w:date="2019-05-20T12:43:00Z">
        <w:r w:rsidRPr="004767DD" w:rsidDel="00F33A75">
          <w:rPr>
            <w:rFonts w:cs="宋体"/>
          </w:rPr>
          <w:delText xml:space="preserve"> </w:delText>
        </w:r>
      </w:del>
      <w:r w:rsidRPr="004767DD">
        <w:rPr>
          <w:rFonts w:cs="宋体"/>
        </w:rPr>
        <w:t>并发环境下数据竞争检测方法研究[D].河北科技大学,2019.</w:t>
      </w:r>
    </w:p>
    <w:p w14:paraId="339CFAE4" w14:textId="77777777" w:rsidR="00B45A1F" w:rsidRDefault="00B45A1F" w:rsidP="00B45A1F">
      <w:pPr>
        <w:pageBreakBefore/>
        <w:spacing w:line="240" w:lineRule="auto"/>
        <w:ind w:firstLine="720"/>
        <w:jc w:val="center"/>
        <w:outlineLvl w:val="0"/>
        <w:rPr>
          <w:rFonts w:ascii="黑体" w:eastAsia="黑体"/>
          <w:sz w:val="36"/>
          <w:szCs w:val="36"/>
        </w:rPr>
      </w:pPr>
      <w:bookmarkStart w:id="1451" w:name="_Toc298079172"/>
      <w:bookmarkStart w:id="1452" w:name="_Toc450058575"/>
      <w:bookmarkStart w:id="1453" w:name="_Toc8924241"/>
      <w:bookmarkStart w:id="1454" w:name="_Toc9265729"/>
      <w:r>
        <w:rPr>
          <w:rFonts w:ascii="黑体" w:eastAsia="黑体" w:hint="eastAsia"/>
          <w:sz w:val="36"/>
          <w:szCs w:val="36"/>
        </w:rPr>
        <w:lastRenderedPageBreak/>
        <w:t>致    谢</w:t>
      </w:r>
      <w:bookmarkEnd w:id="1451"/>
      <w:bookmarkEnd w:id="1452"/>
      <w:bookmarkEnd w:id="1453"/>
      <w:bookmarkEnd w:id="1454"/>
    </w:p>
    <w:p w14:paraId="2851D3E6" w14:textId="5007145C" w:rsidR="00B45A1F" w:rsidRDefault="00B45A1F" w:rsidP="00B45A1F">
      <w:pPr>
        <w:ind w:firstLine="480"/>
      </w:pPr>
      <w:r w:rsidRPr="000A7FF6">
        <w:rPr>
          <w:rFonts w:hint="eastAsia"/>
        </w:rPr>
        <w:t>本次毕业设计圆满的完成，是对整个自己大学期间所学知识的一种综合检验，在这里衷心感谢学院领导的督促，特别感谢我的指导老师</w:t>
      </w:r>
      <w:r w:rsidR="00CA1B62" w:rsidRPr="000A7FF6">
        <w:rPr>
          <w:rFonts w:hint="eastAsia"/>
        </w:rPr>
        <w:t>曾明星</w:t>
      </w:r>
      <w:r w:rsidR="00807AFB" w:rsidRPr="000A7FF6">
        <w:rPr>
          <w:rFonts w:hint="eastAsia"/>
        </w:rPr>
        <w:t>教授，悉心指导论文修改以批注，仔细到错别字都能指正，非常感谢指导老师曾明星教授。</w:t>
      </w:r>
      <w:r w:rsidR="00FF599C" w:rsidRPr="000A7FF6">
        <w:rPr>
          <w:rFonts w:hint="eastAsia"/>
        </w:rPr>
        <w:t>同时也感谢学校无私的栽培，为我们提供了优质的教学环境</w:t>
      </w:r>
      <w:r w:rsidR="00FF599C">
        <w:rPr>
          <w:rFonts w:cs="宋体" w:hint="eastAsia"/>
        </w:rPr>
        <w:t>。</w:t>
      </w:r>
    </w:p>
    <w:p w14:paraId="41DA67D6" w14:textId="77777777" w:rsidR="000713CA" w:rsidRPr="00B45A1F" w:rsidRDefault="000713CA" w:rsidP="000713CA">
      <w:pPr>
        <w:ind w:firstLine="480"/>
      </w:pPr>
    </w:p>
    <w:sectPr w:rsidR="000713CA" w:rsidRPr="00B45A1F" w:rsidSect="00C452C0">
      <w:footerReference w:type="default" r:id="rId88"/>
      <w:pgSz w:w="11906" w:h="16838"/>
      <w:pgMar w:top="1418" w:right="1418" w:bottom="1418" w:left="1418"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0" w:author="rjxy" w:date="2019-05-19T21:06:00Z" w:initials="r">
    <w:p w14:paraId="412F6AB6" w14:textId="7CCCD724" w:rsidR="00814E12" w:rsidRDefault="00814E12" w:rsidP="00171C23">
      <w:pPr>
        <w:pStyle w:val="af2"/>
        <w:ind w:firstLine="420"/>
      </w:pPr>
      <w:r>
        <w:rPr>
          <w:rStyle w:val="af1"/>
        </w:rPr>
        <w:annotationRef/>
      </w:r>
      <w:r>
        <w:t>目录有很多问题，很乱，如页码有问题、英文摘那个单词应进入目录等，请严格按照学院论文模板修改。</w:t>
      </w:r>
    </w:p>
  </w:comment>
  <w:comment w:id="484" w:author="rjxy" w:date="2019-05-19T21:04:00Z" w:initials="r">
    <w:p w14:paraId="707FB2FF" w14:textId="4FCE2E1B" w:rsidR="00814E12" w:rsidRDefault="00814E12" w:rsidP="00886451">
      <w:pPr>
        <w:pStyle w:val="af2"/>
        <w:ind w:firstLine="420"/>
      </w:pPr>
      <w:r>
        <w:rPr>
          <w:rStyle w:val="af1"/>
        </w:rPr>
        <w:annotationRef/>
      </w:r>
      <w:r>
        <w:rPr>
          <w:rFonts w:hint="eastAsia"/>
        </w:rPr>
        <w:t>有图表的地方在文中都要这样表述，请你检查全文并修改，要举一反三。上一次给你提了意见，可是你没有修改好啊</w:t>
      </w:r>
    </w:p>
  </w:comment>
  <w:comment w:id="487" w:author="rjxy" w:date="2019-05-19T21:04:00Z" w:initials="r">
    <w:p w14:paraId="33CB920F" w14:textId="0F469F3E" w:rsidR="00814E12" w:rsidRDefault="00814E12" w:rsidP="00886451">
      <w:pPr>
        <w:pStyle w:val="af2"/>
        <w:ind w:firstLine="420"/>
      </w:pPr>
      <w:r>
        <w:rPr>
          <w:rStyle w:val="af1"/>
        </w:rPr>
        <w:annotationRef/>
      </w:r>
      <w:r>
        <w:t>不通啊</w:t>
      </w:r>
    </w:p>
  </w:comment>
  <w:comment w:id="521" w:author="rjxy" w:date="2019-05-19T21:04:00Z" w:initials="r">
    <w:p w14:paraId="76D0A2F9" w14:textId="25B0B32A" w:rsidR="00814E12" w:rsidRDefault="00814E12" w:rsidP="00886451">
      <w:pPr>
        <w:pStyle w:val="af2"/>
        <w:ind w:firstLine="420"/>
      </w:pPr>
      <w:r>
        <w:rPr>
          <w:rStyle w:val="af1"/>
        </w:rPr>
        <w:annotationRef/>
      </w:r>
      <w:r>
        <w:t>你的所有表的设计都有问题，请你严格按照学院论文模板要求修改</w:t>
      </w:r>
    </w:p>
  </w:comment>
  <w:comment w:id="663" w:author="rjxy" w:date="2019-05-19T21:04:00Z" w:initials="r">
    <w:p w14:paraId="5A7F9978" w14:textId="0D227E4F" w:rsidR="00814E12" w:rsidRDefault="00814E12" w:rsidP="00886451">
      <w:pPr>
        <w:pStyle w:val="af2"/>
        <w:ind w:firstLine="420"/>
      </w:pPr>
      <w:r>
        <w:rPr>
          <w:rStyle w:val="af1"/>
        </w:rPr>
        <w:annotationRef/>
      </w:r>
      <w:r>
        <w:t>文中有表述吗？</w:t>
      </w:r>
    </w:p>
  </w:comment>
  <w:comment w:id="1327" w:author="rjxy" w:date="2019-05-19T21:04:00Z" w:initials="r">
    <w:p w14:paraId="665B13CF" w14:textId="29083DAB" w:rsidR="00814E12" w:rsidRDefault="00814E12" w:rsidP="00171C23">
      <w:pPr>
        <w:pStyle w:val="af2"/>
        <w:ind w:firstLine="420"/>
      </w:pPr>
      <w:r>
        <w:rPr>
          <w:rStyle w:val="af1"/>
        </w:rPr>
        <w:annotationRef/>
      </w:r>
      <w:r>
        <w:t>此图重画，文字水平并竖放。</w:t>
      </w:r>
    </w:p>
  </w:comment>
  <w:comment w:id="1343" w:author="rjxy" w:date="2019-05-19T21:04:00Z" w:initials="r">
    <w:p w14:paraId="255642EB" w14:textId="2E17E93A" w:rsidR="00814E12" w:rsidRDefault="00814E12" w:rsidP="00171C23">
      <w:pPr>
        <w:pStyle w:val="af2"/>
        <w:ind w:firstLine="420"/>
      </w:pPr>
      <w:r>
        <w:rPr>
          <w:rStyle w:val="af1"/>
        </w:rPr>
        <w:annotationRef/>
      </w:r>
      <w:r>
        <w:t>此图重画，需设计得更美观一点，文字太小，版面太宽。</w:t>
      </w:r>
    </w:p>
  </w:comment>
  <w:comment w:id="1425" w:author="rjxy" w:date="2019-05-19T21:04:00Z" w:initials="r">
    <w:p w14:paraId="2A3C7687" w14:textId="5B183DB3" w:rsidR="00814E12" w:rsidRDefault="00814E12" w:rsidP="00886451">
      <w:pPr>
        <w:pStyle w:val="af2"/>
        <w:ind w:firstLine="420"/>
      </w:pPr>
      <w:r>
        <w:rPr>
          <w:rStyle w:val="af1"/>
        </w:rPr>
        <w:annotationRef/>
      </w:r>
      <w:r>
        <w:t>参考文献格式问题很多</w:t>
      </w:r>
      <w:r>
        <w:rPr>
          <w:rFonts w:hint="eastAsia"/>
        </w:rPr>
        <w:t>,请严格按照学院论文模板修改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2F6AB6" w15:done="0"/>
  <w15:commentEx w15:paraId="707FB2FF" w15:done="0"/>
  <w15:commentEx w15:paraId="33CB920F" w15:done="0"/>
  <w15:commentEx w15:paraId="76D0A2F9" w15:done="0"/>
  <w15:commentEx w15:paraId="5A7F9978" w15:done="0"/>
  <w15:commentEx w15:paraId="665B13CF" w15:done="0"/>
  <w15:commentEx w15:paraId="255642EB" w15:done="0"/>
  <w15:commentEx w15:paraId="2A3C768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2F6AB6" w16cid:durableId="208C5821"/>
  <w16cid:commentId w16cid:paraId="707FB2FF" w16cid:durableId="208C5822"/>
  <w16cid:commentId w16cid:paraId="33CB920F" w16cid:durableId="208C5823"/>
  <w16cid:commentId w16cid:paraId="76D0A2F9" w16cid:durableId="208C5824"/>
  <w16cid:commentId w16cid:paraId="5A7F9978" w16cid:durableId="208C5825"/>
  <w16cid:commentId w16cid:paraId="665B13CF" w16cid:durableId="208C5826"/>
  <w16cid:commentId w16cid:paraId="255642EB" w16cid:durableId="208C5827"/>
  <w16cid:commentId w16cid:paraId="2A3C7687" w16cid:durableId="208C58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D06E14" w14:textId="77777777" w:rsidR="00E53CFB" w:rsidRDefault="00E53CFB" w:rsidP="00024702">
      <w:pPr>
        <w:spacing w:line="240" w:lineRule="auto"/>
        <w:ind w:firstLine="480"/>
      </w:pPr>
      <w:r>
        <w:separator/>
      </w:r>
    </w:p>
  </w:endnote>
  <w:endnote w:type="continuationSeparator" w:id="0">
    <w:p w14:paraId="313BA39F" w14:textId="77777777" w:rsidR="00E53CFB" w:rsidRDefault="00E53CFB" w:rsidP="0002470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7B3E2" w14:textId="7527D343" w:rsidR="00814E12" w:rsidRDefault="00814E12" w:rsidP="00F277D4">
    <w:pPr>
      <w:pStyle w:val="a5"/>
      <w:ind w:firstLine="360"/>
      <w:jc w:val="center"/>
    </w:pPr>
    <w:r>
      <w:rPr>
        <w:rFonts w:hint="eastAsia"/>
      </w:rPr>
      <w:t>Ⅱ</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3033573"/>
      <w:docPartObj>
        <w:docPartGallery w:val="Page Numbers (Bottom of Page)"/>
        <w:docPartUnique/>
      </w:docPartObj>
    </w:sdtPr>
    <w:sdtContent>
      <w:p w14:paraId="3454A19D" w14:textId="021B7573" w:rsidR="00814E12" w:rsidRPr="00B0169A" w:rsidRDefault="00814E12" w:rsidP="00C452C0">
        <w:pPr>
          <w:pStyle w:val="a5"/>
          <w:ind w:firstLine="36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A9A4A" w14:textId="3D33BF7F" w:rsidR="00814E12" w:rsidRPr="00F53D5D" w:rsidRDefault="00814E12" w:rsidP="008A10B4">
    <w:pPr>
      <w:pStyle w:val="a5"/>
      <w:ind w:firstLineChars="0" w:firstLine="0"/>
      <w:rPr>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3881E" w14:textId="50A4247A" w:rsidR="00814E12" w:rsidRPr="00B0169A" w:rsidRDefault="00814E12" w:rsidP="00C452C0">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566105"/>
      <w:docPartObj>
        <w:docPartGallery w:val="Page Numbers (Bottom of Page)"/>
        <w:docPartUnique/>
      </w:docPartObj>
    </w:sdtPr>
    <w:sdtContent>
      <w:p w14:paraId="08D54D11" w14:textId="77777777" w:rsidR="00814E12" w:rsidRPr="00B0169A" w:rsidRDefault="00814E12" w:rsidP="00C452C0">
        <w:pPr>
          <w:pStyle w:val="a5"/>
          <w:ind w:firstLine="360"/>
          <w:jc w:val="center"/>
        </w:pPr>
        <w:r>
          <w:fldChar w:fldCharType="begin"/>
        </w:r>
        <w:r>
          <w:instrText>PAGE   \* MERGEFORMAT</w:instrText>
        </w:r>
        <w:r>
          <w:fldChar w:fldCharType="separate"/>
        </w:r>
        <w:r w:rsidRPr="0002521D">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864926"/>
      <w:docPartObj>
        <w:docPartGallery w:val="Page Numbers (Bottom of Page)"/>
        <w:docPartUnique/>
      </w:docPartObj>
    </w:sdtPr>
    <w:sdtContent>
      <w:p w14:paraId="3D1C4F50" w14:textId="77777777" w:rsidR="00814E12" w:rsidRPr="00B0169A" w:rsidRDefault="00814E12" w:rsidP="00C452C0">
        <w:pPr>
          <w:pStyle w:val="a5"/>
          <w:ind w:firstLine="360"/>
          <w:jc w:val="center"/>
        </w:pPr>
        <w:r>
          <w:fldChar w:fldCharType="begin"/>
        </w:r>
        <w:r>
          <w:instrText>PAGE   \* MERGEFORMAT</w:instrText>
        </w:r>
        <w:r>
          <w:fldChar w:fldCharType="separate"/>
        </w:r>
        <w:r w:rsidRPr="0002521D">
          <w:rPr>
            <w:noProof/>
            <w:lang w:val="zh-CN"/>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FB278" w14:textId="77777777" w:rsidR="00E53CFB" w:rsidRDefault="00E53CFB" w:rsidP="00024702">
      <w:pPr>
        <w:spacing w:line="240" w:lineRule="auto"/>
        <w:ind w:firstLine="480"/>
      </w:pPr>
      <w:r>
        <w:separator/>
      </w:r>
    </w:p>
  </w:footnote>
  <w:footnote w:type="continuationSeparator" w:id="0">
    <w:p w14:paraId="711CC16A" w14:textId="77777777" w:rsidR="00E53CFB" w:rsidRDefault="00E53CFB" w:rsidP="0002470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5E8B6" w14:textId="77777777" w:rsidR="00814E12" w:rsidRDefault="00814E1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56E73" w14:textId="0A76D3E4" w:rsidR="00814E12" w:rsidRPr="00024702" w:rsidRDefault="00814E12">
    <w:pPr>
      <w:pStyle w:val="a3"/>
      <w:ind w:firstLine="420"/>
    </w:pPr>
    <w:del w:id="2" w:author="科 雷" w:date="2019-05-20T17:24:00Z">
      <w:r w:rsidRPr="00024702" w:rsidDel="00856FDC">
        <w:rPr>
          <w:rFonts w:hint="eastAsia"/>
          <w:sz w:val="21"/>
          <w:szCs w:val="21"/>
        </w:rPr>
        <w:delText>吉首大学本科生毕业设计</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79EEB" w14:textId="77777777" w:rsidR="00814E12" w:rsidRDefault="00814E12">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B6C91" w14:textId="76437A22" w:rsidR="00814E12" w:rsidRPr="00024702" w:rsidRDefault="00814E12">
    <w:pPr>
      <w:pStyle w:val="a3"/>
      <w:ind w:firstLine="420"/>
    </w:pPr>
    <w:del w:id="409" w:author="科 雷" w:date="2019-05-20T17:24:00Z">
      <w:r w:rsidRPr="00024702" w:rsidDel="00856FDC">
        <w:rPr>
          <w:rFonts w:hint="eastAsia"/>
          <w:sz w:val="21"/>
          <w:szCs w:val="21"/>
        </w:rPr>
        <w:delText>吉首大学本科生毕业设计</w:delText>
      </w:r>
    </w:del>
    <w:ins w:id="410" w:author="科 雷" w:date="2019-05-20T17:25:00Z">
      <w:r>
        <w:rPr>
          <w:rFonts w:hint="eastAsia"/>
          <w:sz w:val="21"/>
          <w:szCs w:val="21"/>
        </w:rPr>
        <w:t>吉首大学本科生毕业设计</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A68BB"/>
    <w:multiLevelType w:val="hybridMultilevel"/>
    <w:tmpl w:val="9816F394"/>
    <w:lvl w:ilvl="0" w:tplc="0DA27A6C">
      <w:start w:val="1"/>
      <w:numFmt w:val="decimal"/>
      <w:lvlText w:val="%1."/>
      <w:lvlJc w:val="left"/>
      <w:pPr>
        <w:ind w:left="960" w:hanging="360"/>
      </w:pPr>
      <w:rPr>
        <w:rFonts w:ascii="宋体" w:eastAsia="宋体" w:hAnsi="宋体" w:cs="Times New Roman"/>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 w15:restartNumberingAfterBreak="0">
    <w:nsid w:val="088E7218"/>
    <w:multiLevelType w:val="multilevel"/>
    <w:tmpl w:val="CBB8C870"/>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92B6734"/>
    <w:multiLevelType w:val="hybridMultilevel"/>
    <w:tmpl w:val="19066A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D902FD"/>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15:restartNumberingAfterBreak="0">
    <w:nsid w:val="0FB53445"/>
    <w:multiLevelType w:val="hybridMultilevel"/>
    <w:tmpl w:val="16ECC8C2"/>
    <w:lvl w:ilvl="0" w:tplc="649664F4">
      <w:start w:val="1"/>
      <w:numFmt w:val="decimal"/>
      <w:lvlText w:val="%1."/>
      <w:lvlJc w:val="left"/>
      <w:pPr>
        <w:ind w:left="960" w:hanging="360"/>
      </w:pPr>
      <w:rPr>
        <w:rFonts w:ascii="宋体" w:eastAsia="宋体" w:hAnsi="宋体" w:cs="Times New Roman"/>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15:restartNumberingAfterBreak="0">
    <w:nsid w:val="1628318C"/>
    <w:multiLevelType w:val="multilevel"/>
    <w:tmpl w:val="1628318C"/>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DFD2BE4"/>
    <w:multiLevelType w:val="hybridMultilevel"/>
    <w:tmpl w:val="0DF6061E"/>
    <w:lvl w:ilvl="0" w:tplc="04090011">
      <w:start w:val="1"/>
      <w:numFmt w:val="decimal"/>
      <w:lvlText w:val="%1)"/>
      <w:lvlJc w:val="left"/>
      <w:pPr>
        <w:ind w:left="1020" w:hanging="420"/>
      </w:p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E6825C5"/>
    <w:multiLevelType w:val="hybridMultilevel"/>
    <w:tmpl w:val="B29A55EE"/>
    <w:lvl w:ilvl="0" w:tplc="0CC2E94C">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8" w15:restartNumberingAfterBreak="0">
    <w:nsid w:val="1FDC0037"/>
    <w:multiLevelType w:val="multilevel"/>
    <w:tmpl w:val="1FDC0037"/>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4FA54B5"/>
    <w:multiLevelType w:val="hybridMultilevel"/>
    <w:tmpl w:val="CE24DB6A"/>
    <w:lvl w:ilvl="0" w:tplc="F1001E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7912F03"/>
    <w:multiLevelType w:val="multilevel"/>
    <w:tmpl w:val="27912F03"/>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C336328"/>
    <w:multiLevelType w:val="hybridMultilevel"/>
    <w:tmpl w:val="359C331C"/>
    <w:lvl w:ilvl="0" w:tplc="6AA603A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2EBE6FB8"/>
    <w:multiLevelType w:val="hybridMultilevel"/>
    <w:tmpl w:val="42D6A20E"/>
    <w:lvl w:ilvl="0" w:tplc="791CC75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15:restartNumberingAfterBreak="0">
    <w:nsid w:val="30EB7141"/>
    <w:multiLevelType w:val="hybridMultilevel"/>
    <w:tmpl w:val="C0946630"/>
    <w:lvl w:ilvl="0" w:tplc="D43483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319863F3"/>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 w15:restartNumberingAfterBreak="0">
    <w:nsid w:val="32B223BC"/>
    <w:multiLevelType w:val="multilevel"/>
    <w:tmpl w:val="00000012"/>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3614B0D"/>
    <w:multiLevelType w:val="hybridMultilevel"/>
    <w:tmpl w:val="EA6A88CC"/>
    <w:lvl w:ilvl="0" w:tplc="EDEAD8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3D10BE5"/>
    <w:multiLevelType w:val="multilevel"/>
    <w:tmpl w:val="33D10BE5"/>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BE627BF"/>
    <w:multiLevelType w:val="hybridMultilevel"/>
    <w:tmpl w:val="40DE04D4"/>
    <w:lvl w:ilvl="0" w:tplc="7F8CB5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E7087A"/>
    <w:multiLevelType w:val="multilevel"/>
    <w:tmpl w:val="3DE7087A"/>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E6B3EA7"/>
    <w:multiLevelType w:val="hybridMultilevel"/>
    <w:tmpl w:val="D410EDD2"/>
    <w:lvl w:ilvl="0" w:tplc="F6D295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1883664"/>
    <w:multiLevelType w:val="multilevel"/>
    <w:tmpl w:val="41883664"/>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5D94ED8"/>
    <w:multiLevelType w:val="hybridMultilevel"/>
    <w:tmpl w:val="C0946630"/>
    <w:lvl w:ilvl="0" w:tplc="D43483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3" w15:restartNumberingAfterBreak="0">
    <w:nsid w:val="45F225F1"/>
    <w:multiLevelType w:val="multilevel"/>
    <w:tmpl w:val="45F225F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46A146F1"/>
    <w:multiLevelType w:val="hybridMultilevel"/>
    <w:tmpl w:val="3DE8398E"/>
    <w:lvl w:ilvl="0" w:tplc="9B38252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 w15:restartNumberingAfterBreak="0">
    <w:nsid w:val="478A4B8B"/>
    <w:multiLevelType w:val="hybridMultilevel"/>
    <w:tmpl w:val="8D741C20"/>
    <w:lvl w:ilvl="0" w:tplc="D6201936">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6" w15:restartNumberingAfterBreak="0">
    <w:nsid w:val="4F484736"/>
    <w:multiLevelType w:val="hybridMultilevel"/>
    <w:tmpl w:val="FB5E0970"/>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7" w15:restartNumberingAfterBreak="0">
    <w:nsid w:val="50576DF0"/>
    <w:multiLevelType w:val="hybridMultilevel"/>
    <w:tmpl w:val="4124893A"/>
    <w:lvl w:ilvl="0" w:tplc="04C8C5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16D12A2"/>
    <w:multiLevelType w:val="hybridMultilevel"/>
    <w:tmpl w:val="3C2494B0"/>
    <w:lvl w:ilvl="0" w:tplc="7744ECF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9" w15:restartNumberingAfterBreak="0">
    <w:nsid w:val="5322D70E"/>
    <w:multiLevelType w:val="singleLevel"/>
    <w:tmpl w:val="5322D70E"/>
    <w:lvl w:ilvl="0">
      <w:start w:val="1"/>
      <w:numFmt w:val="decimal"/>
      <w:lvlText w:val="[%1]"/>
      <w:lvlJc w:val="left"/>
      <w:pPr>
        <w:tabs>
          <w:tab w:val="num" w:pos="-113"/>
        </w:tabs>
        <w:ind w:left="-113" w:firstLine="113"/>
      </w:pPr>
      <w:rPr>
        <w:rFonts w:hint="default"/>
      </w:rPr>
    </w:lvl>
  </w:abstractNum>
  <w:abstractNum w:abstractNumId="30" w15:restartNumberingAfterBreak="0">
    <w:nsid w:val="53AF1B24"/>
    <w:multiLevelType w:val="hybridMultilevel"/>
    <w:tmpl w:val="CBA04352"/>
    <w:lvl w:ilvl="0" w:tplc="139A44E0">
      <w:start w:val="1"/>
      <w:numFmt w:val="decimal"/>
      <w:lvlText w:val="%1."/>
      <w:lvlJc w:val="left"/>
      <w:pPr>
        <w:ind w:left="960" w:hanging="360"/>
      </w:pPr>
      <w:rPr>
        <w:rFonts w:ascii="宋体" w:eastAsia="宋体" w:hAnsi="宋体" w:cs="Times New Roman"/>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 w15:restartNumberingAfterBreak="0">
    <w:nsid w:val="58282E5D"/>
    <w:multiLevelType w:val="hybridMultilevel"/>
    <w:tmpl w:val="45E02D9A"/>
    <w:lvl w:ilvl="0" w:tplc="64EE6CF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2" w15:restartNumberingAfterBreak="0">
    <w:nsid w:val="5A967E05"/>
    <w:multiLevelType w:val="hybridMultilevel"/>
    <w:tmpl w:val="D1B8212E"/>
    <w:lvl w:ilvl="0" w:tplc="8248A1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D903638"/>
    <w:multiLevelType w:val="hybridMultilevel"/>
    <w:tmpl w:val="A63A8826"/>
    <w:lvl w:ilvl="0" w:tplc="B4DA8BEE">
      <w:start w:val="1"/>
      <w:numFmt w:val="decimal"/>
      <w:lvlText w:val="%1."/>
      <w:lvlJc w:val="left"/>
      <w:pPr>
        <w:ind w:left="960" w:hanging="360"/>
      </w:pPr>
      <w:rPr>
        <w:rFonts w:ascii="宋体" w:eastAsia="宋体" w:hAnsi="宋体" w:cs="Times New Roman"/>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4" w15:restartNumberingAfterBreak="0">
    <w:nsid w:val="61D9153A"/>
    <w:multiLevelType w:val="hybridMultilevel"/>
    <w:tmpl w:val="B9DE222A"/>
    <w:lvl w:ilvl="0" w:tplc="290C10CC">
      <w:start w:val="1"/>
      <w:numFmt w:val="decimal"/>
      <w:lvlText w:val="%1."/>
      <w:lvlJc w:val="left"/>
      <w:pPr>
        <w:ind w:left="960" w:hanging="360"/>
      </w:pPr>
      <w:rPr>
        <w:rFonts w:ascii="宋体" w:eastAsia="宋体" w:hAnsi="宋体" w:cs="Times New Roman"/>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5" w15:restartNumberingAfterBreak="0">
    <w:nsid w:val="633B203C"/>
    <w:multiLevelType w:val="hybridMultilevel"/>
    <w:tmpl w:val="96DA9D8E"/>
    <w:lvl w:ilvl="0" w:tplc="E514BD52">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6" w15:restartNumberingAfterBreak="0">
    <w:nsid w:val="65331DB2"/>
    <w:multiLevelType w:val="hybridMultilevel"/>
    <w:tmpl w:val="98CC4846"/>
    <w:lvl w:ilvl="0" w:tplc="7AF8220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 w15:restartNumberingAfterBreak="0">
    <w:nsid w:val="65C92E0C"/>
    <w:multiLevelType w:val="hybridMultilevel"/>
    <w:tmpl w:val="C0946630"/>
    <w:lvl w:ilvl="0" w:tplc="D43483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8" w15:restartNumberingAfterBreak="0">
    <w:nsid w:val="6DE36E64"/>
    <w:multiLevelType w:val="hybridMultilevel"/>
    <w:tmpl w:val="8632D596"/>
    <w:lvl w:ilvl="0" w:tplc="B33473F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9" w15:restartNumberingAfterBreak="0">
    <w:nsid w:val="6F8F0FF2"/>
    <w:multiLevelType w:val="hybridMultilevel"/>
    <w:tmpl w:val="BD92FF9A"/>
    <w:lvl w:ilvl="0" w:tplc="4C9C6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12D1B72"/>
    <w:multiLevelType w:val="hybridMultilevel"/>
    <w:tmpl w:val="BE10245A"/>
    <w:lvl w:ilvl="0" w:tplc="580C27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1" w15:restartNumberingAfterBreak="0">
    <w:nsid w:val="72807087"/>
    <w:multiLevelType w:val="hybridMultilevel"/>
    <w:tmpl w:val="E6DE98D0"/>
    <w:lvl w:ilvl="0" w:tplc="611272C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2" w15:restartNumberingAfterBreak="0">
    <w:nsid w:val="75353989"/>
    <w:multiLevelType w:val="hybridMultilevel"/>
    <w:tmpl w:val="6EDA3C94"/>
    <w:lvl w:ilvl="0" w:tplc="A490B50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76334A80"/>
    <w:multiLevelType w:val="hybridMultilevel"/>
    <w:tmpl w:val="438600F2"/>
    <w:lvl w:ilvl="0" w:tplc="8C704BE6">
      <w:start w:val="1"/>
      <w:numFmt w:val="decimal"/>
      <w:lvlText w:val="%1."/>
      <w:lvlJc w:val="left"/>
      <w:pPr>
        <w:ind w:left="960" w:hanging="360"/>
      </w:pPr>
      <w:rPr>
        <w:rFonts w:ascii="宋体" w:eastAsia="宋体" w:hAnsi="宋体" w:cs="Times New Roman"/>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4" w15:restartNumberingAfterBreak="0">
    <w:nsid w:val="793F35ED"/>
    <w:multiLevelType w:val="multilevel"/>
    <w:tmpl w:val="793F35ED"/>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5"/>
  </w:num>
  <w:num w:numId="2">
    <w:abstractNumId w:val="6"/>
  </w:num>
  <w:num w:numId="3">
    <w:abstractNumId w:val="2"/>
  </w:num>
  <w:num w:numId="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num>
  <w:num w:numId="13">
    <w:abstractNumId w:val="39"/>
  </w:num>
  <w:num w:numId="14">
    <w:abstractNumId w:val="9"/>
  </w:num>
  <w:num w:numId="15">
    <w:abstractNumId w:val="32"/>
  </w:num>
  <w:num w:numId="16">
    <w:abstractNumId w:val="16"/>
  </w:num>
  <w:num w:numId="17">
    <w:abstractNumId w:val="42"/>
  </w:num>
  <w:num w:numId="18">
    <w:abstractNumId w:val="18"/>
  </w:num>
  <w:num w:numId="19">
    <w:abstractNumId w:val="20"/>
  </w:num>
  <w:num w:numId="20">
    <w:abstractNumId w:val="27"/>
  </w:num>
  <w:num w:numId="21">
    <w:abstractNumId w:val="11"/>
  </w:num>
  <w:num w:numId="22">
    <w:abstractNumId w:val="36"/>
  </w:num>
  <w:num w:numId="23">
    <w:abstractNumId w:val="7"/>
  </w:num>
  <w:num w:numId="24">
    <w:abstractNumId w:val="28"/>
  </w:num>
  <w:num w:numId="25">
    <w:abstractNumId w:val="38"/>
  </w:num>
  <w:num w:numId="26">
    <w:abstractNumId w:val="24"/>
  </w:num>
  <w:num w:numId="27">
    <w:abstractNumId w:val="31"/>
  </w:num>
  <w:num w:numId="28">
    <w:abstractNumId w:val="34"/>
  </w:num>
  <w:num w:numId="29">
    <w:abstractNumId w:val="12"/>
  </w:num>
  <w:num w:numId="30">
    <w:abstractNumId w:val="33"/>
  </w:num>
  <w:num w:numId="31">
    <w:abstractNumId w:val="0"/>
  </w:num>
  <w:num w:numId="32">
    <w:abstractNumId w:val="14"/>
  </w:num>
  <w:num w:numId="33">
    <w:abstractNumId w:val="43"/>
  </w:num>
  <w:num w:numId="34">
    <w:abstractNumId w:val="26"/>
  </w:num>
  <w:num w:numId="35">
    <w:abstractNumId w:val="3"/>
  </w:num>
  <w:num w:numId="36">
    <w:abstractNumId w:val="40"/>
  </w:num>
  <w:num w:numId="37">
    <w:abstractNumId w:val="30"/>
  </w:num>
  <w:num w:numId="38">
    <w:abstractNumId w:val="4"/>
  </w:num>
  <w:num w:numId="39">
    <w:abstractNumId w:val="37"/>
  </w:num>
  <w:num w:numId="40">
    <w:abstractNumId w:val="22"/>
  </w:num>
  <w:num w:numId="41">
    <w:abstractNumId w:val="13"/>
  </w:num>
  <w:num w:numId="42">
    <w:abstractNumId w:val="1"/>
  </w:num>
  <w:num w:numId="43">
    <w:abstractNumId w:val="35"/>
  </w:num>
  <w:num w:numId="44">
    <w:abstractNumId w:val="25"/>
  </w:num>
  <w:num w:numId="45">
    <w:abstractNumId w:val="41"/>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科 雷">
    <w15:presenceInfo w15:providerId="Windows Live" w15:userId="f411899aa13cc6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84AF4"/>
    <w:rsid w:val="00000A46"/>
    <w:rsid w:val="00003789"/>
    <w:rsid w:val="00005D8D"/>
    <w:rsid w:val="00012018"/>
    <w:rsid w:val="00012329"/>
    <w:rsid w:val="00012378"/>
    <w:rsid w:val="00013C28"/>
    <w:rsid w:val="00013C56"/>
    <w:rsid w:val="00014E6C"/>
    <w:rsid w:val="00015163"/>
    <w:rsid w:val="000162FE"/>
    <w:rsid w:val="000172A9"/>
    <w:rsid w:val="00017702"/>
    <w:rsid w:val="0002000C"/>
    <w:rsid w:val="00020DD8"/>
    <w:rsid w:val="00024702"/>
    <w:rsid w:val="0002521D"/>
    <w:rsid w:val="000268F6"/>
    <w:rsid w:val="000317F0"/>
    <w:rsid w:val="0003190A"/>
    <w:rsid w:val="00036A8C"/>
    <w:rsid w:val="00040AC7"/>
    <w:rsid w:val="00041C98"/>
    <w:rsid w:val="00042502"/>
    <w:rsid w:val="000427A1"/>
    <w:rsid w:val="000433DF"/>
    <w:rsid w:val="00044833"/>
    <w:rsid w:val="000458E7"/>
    <w:rsid w:val="00046861"/>
    <w:rsid w:val="00050CB7"/>
    <w:rsid w:val="00051C8E"/>
    <w:rsid w:val="0005222A"/>
    <w:rsid w:val="00052AFD"/>
    <w:rsid w:val="000544C1"/>
    <w:rsid w:val="0005458D"/>
    <w:rsid w:val="00054A95"/>
    <w:rsid w:val="00063B99"/>
    <w:rsid w:val="00063C3E"/>
    <w:rsid w:val="00065B6A"/>
    <w:rsid w:val="000702BF"/>
    <w:rsid w:val="00070837"/>
    <w:rsid w:val="000713CA"/>
    <w:rsid w:val="00071ECA"/>
    <w:rsid w:val="00072CE7"/>
    <w:rsid w:val="00073069"/>
    <w:rsid w:val="0007651D"/>
    <w:rsid w:val="00076601"/>
    <w:rsid w:val="000773ED"/>
    <w:rsid w:val="00077A65"/>
    <w:rsid w:val="000810F3"/>
    <w:rsid w:val="0008257D"/>
    <w:rsid w:val="00083049"/>
    <w:rsid w:val="000835C8"/>
    <w:rsid w:val="00084722"/>
    <w:rsid w:val="00084C8A"/>
    <w:rsid w:val="00085354"/>
    <w:rsid w:val="00085622"/>
    <w:rsid w:val="000861CB"/>
    <w:rsid w:val="00086C28"/>
    <w:rsid w:val="000876D6"/>
    <w:rsid w:val="00091E01"/>
    <w:rsid w:val="00092C15"/>
    <w:rsid w:val="00093145"/>
    <w:rsid w:val="00093FF1"/>
    <w:rsid w:val="00097301"/>
    <w:rsid w:val="00097D5B"/>
    <w:rsid w:val="00097F35"/>
    <w:rsid w:val="000A118E"/>
    <w:rsid w:val="000A1E7E"/>
    <w:rsid w:val="000A42D8"/>
    <w:rsid w:val="000A4B5A"/>
    <w:rsid w:val="000A7FF6"/>
    <w:rsid w:val="000B03CB"/>
    <w:rsid w:val="000B2AB9"/>
    <w:rsid w:val="000B46D8"/>
    <w:rsid w:val="000B4E1D"/>
    <w:rsid w:val="000B7077"/>
    <w:rsid w:val="000B7EF2"/>
    <w:rsid w:val="000C023D"/>
    <w:rsid w:val="000C3584"/>
    <w:rsid w:val="000C455B"/>
    <w:rsid w:val="000C4951"/>
    <w:rsid w:val="000C4CC4"/>
    <w:rsid w:val="000C5B9D"/>
    <w:rsid w:val="000C7C04"/>
    <w:rsid w:val="000C7FFB"/>
    <w:rsid w:val="000D188D"/>
    <w:rsid w:val="000D6083"/>
    <w:rsid w:val="000D7C01"/>
    <w:rsid w:val="000E491C"/>
    <w:rsid w:val="000F1D78"/>
    <w:rsid w:val="000F3649"/>
    <w:rsid w:val="000F7538"/>
    <w:rsid w:val="001027A2"/>
    <w:rsid w:val="00104BF0"/>
    <w:rsid w:val="00105A12"/>
    <w:rsid w:val="0010689A"/>
    <w:rsid w:val="00107419"/>
    <w:rsid w:val="00110F14"/>
    <w:rsid w:val="001113AE"/>
    <w:rsid w:val="001117CA"/>
    <w:rsid w:val="0011355F"/>
    <w:rsid w:val="001161D2"/>
    <w:rsid w:val="0011722B"/>
    <w:rsid w:val="0011736E"/>
    <w:rsid w:val="00120E97"/>
    <w:rsid w:val="00122AFE"/>
    <w:rsid w:val="00122D5E"/>
    <w:rsid w:val="00125EAC"/>
    <w:rsid w:val="00134B0D"/>
    <w:rsid w:val="00136E75"/>
    <w:rsid w:val="0013739E"/>
    <w:rsid w:val="0014316E"/>
    <w:rsid w:val="00143563"/>
    <w:rsid w:val="0014455D"/>
    <w:rsid w:val="00145887"/>
    <w:rsid w:val="00152474"/>
    <w:rsid w:val="0015475A"/>
    <w:rsid w:val="0015621A"/>
    <w:rsid w:val="00157194"/>
    <w:rsid w:val="00164AA3"/>
    <w:rsid w:val="00165564"/>
    <w:rsid w:val="00167948"/>
    <w:rsid w:val="00167EA7"/>
    <w:rsid w:val="00170914"/>
    <w:rsid w:val="00171C23"/>
    <w:rsid w:val="001744E1"/>
    <w:rsid w:val="00175B7A"/>
    <w:rsid w:val="00177765"/>
    <w:rsid w:val="001779D1"/>
    <w:rsid w:val="001804FA"/>
    <w:rsid w:val="00182CD5"/>
    <w:rsid w:val="0018332F"/>
    <w:rsid w:val="00184AF4"/>
    <w:rsid w:val="00192297"/>
    <w:rsid w:val="001925C2"/>
    <w:rsid w:val="0019363A"/>
    <w:rsid w:val="001961BB"/>
    <w:rsid w:val="001A4F1E"/>
    <w:rsid w:val="001A5449"/>
    <w:rsid w:val="001B02CC"/>
    <w:rsid w:val="001B06F1"/>
    <w:rsid w:val="001B0E51"/>
    <w:rsid w:val="001B3D89"/>
    <w:rsid w:val="001B5AFE"/>
    <w:rsid w:val="001B68E1"/>
    <w:rsid w:val="001C16F0"/>
    <w:rsid w:val="001C2574"/>
    <w:rsid w:val="001C35C3"/>
    <w:rsid w:val="001C41A0"/>
    <w:rsid w:val="001C6986"/>
    <w:rsid w:val="001D0C6C"/>
    <w:rsid w:val="001E0C61"/>
    <w:rsid w:val="001E3A54"/>
    <w:rsid w:val="001E3E2D"/>
    <w:rsid w:val="001E47F2"/>
    <w:rsid w:val="001E4F6E"/>
    <w:rsid w:val="001E5C47"/>
    <w:rsid w:val="001E6520"/>
    <w:rsid w:val="001E791E"/>
    <w:rsid w:val="001F0937"/>
    <w:rsid w:val="001F2AA1"/>
    <w:rsid w:val="001F47BA"/>
    <w:rsid w:val="001F4BF4"/>
    <w:rsid w:val="001F537D"/>
    <w:rsid w:val="001F53DC"/>
    <w:rsid w:val="001F708C"/>
    <w:rsid w:val="0020016F"/>
    <w:rsid w:val="00201C08"/>
    <w:rsid w:val="00201F3E"/>
    <w:rsid w:val="002046E2"/>
    <w:rsid w:val="00213988"/>
    <w:rsid w:val="00215414"/>
    <w:rsid w:val="002159D7"/>
    <w:rsid w:val="00215EC7"/>
    <w:rsid w:val="0021712F"/>
    <w:rsid w:val="00220B1A"/>
    <w:rsid w:val="0022106A"/>
    <w:rsid w:val="00223077"/>
    <w:rsid w:val="00224314"/>
    <w:rsid w:val="00224F79"/>
    <w:rsid w:val="00226C7D"/>
    <w:rsid w:val="0023242D"/>
    <w:rsid w:val="0023493E"/>
    <w:rsid w:val="00235A6A"/>
    <w:rsid w:val="00235F92"/>
    <w:rsid w:val="00236EF9"/>
    <w:rsid w:val="00245ACF"/>
    <w:rsid w:val="00247F38"/>
    <w:rsid w:val="002514B4"/>
    <w:rsid w:val="00252498"/>
    <w:rsid w:val="00252D58"/>
    <w:rsid w:val="002543C4"/>
    <w:rsid w:val="00255381"/>
    <w:rsid w:val="00256999"/>
    <w:rsid w:val="00257763"/>
    <w:rsid w:val="002624C9"/>
    <w:rsid w:val="00262602"/>
    <w:rsid w:val="002663E8"/>
    <w:rsid w:val="0026656B"/>
    <w:rsid w:val="00267BE0"/>
    <w:rsid w:val="00267E59"/>
    <w:rsid w:val="00270358"/>
    <w:rsid w:val="00270929"/>
    <w:rsid w:val="00270F3D"/>
    <w:rsid w:val="00274D8D"/>
    <w:rsid w:val="002750AD"/>
    <w:rsid w:val="00275335"/>
    <w:rsid w:val="0027542D"/>
    <w:rsid w:val="002770B5"/>
    <w:rsid w:val="002770D6"/>
    <w:rsid w:val="00277B7C"/>
    <w:rsid w:val="0028002A"/>
    <w:rsid w:val="002809F5"/>
    <w:rsid w:val="002829A4"/>
    <w:rsid w:val="00282C81"/>
    <w:rsid w:val="002834AA"/>
    <w:rsid w:val="00285178"/>
    <w:rsid w:val="00286899"/>
    <w:rsid w:val="00290B95"/>
    <w:rsid w:val="00294113"/>
    <w:rsid w:val="002A13BF"/>
    <w:rsid w:val="002A224D"/>
    <w:rsid w:val="002A247E"/>
    <w:rsid w:val="002A2DFE"/>
    <w:rsid w:val="002A3DA3"/>
    <w:rsid w:val="002A5224"/>
    <w:rsid w:val="002A566B"/>
    <w:rsid w:val="002A5C5B"/>
    <w:rsid w:val="002A7A79"/>
    <w:rsid w:val="002B05E4"/>
    <w:rsid w:val="002B1A09"/>
    <w:rsid w:val="002B2DBB"/>
    <w:rsid w:val="002B3AA7"/>
    <w:rsid w:val="002B4F1A"/>
    <w:rsid w:val="002B58D7"/>
    <w:rsid w:val="002B7AD0"/>
    <w:rsid w:val="002C0472"/>
    <w:rsid w:val="002C16B5"/>
    <w:rsid w:val="002C2226"/>
    <w:rsid w:val="002C277B"/>
    <w:rsid w:val="002C4265"/>
    <w:rsid w:val="002C4630"/>
    <w:rsid w:val="002C48DC"/>
    <w:rsid w:val="002C60D6"/>
    <w:rsid w:val="002C6E0D"/>
    <w:rsid w:val="002C7D67"/>
    <w:rsid w:val="002E04F7"/>
    <w:rsid w:val="002E0670"/>
    <w:rsid w:val="002E1FA3"/>
    <w:rsid w:val="002E2260"/>
    <w:rsid w:val="002E30E5"/>
    <w:rsid w:val="002F2011"/>
    <w:rsid w:val="002F395D"/>
    <w:rsid w:val="002F3C57"/>
    <w:rsid w:val="002F4B19"/>
    <w:rsid w:val="002F5F08"/>
    <w:rsid w:val="003007C5"/>
    <w:rsid w:val="00300C8A"/>
    <w:rsid w:val="0030373F"/>
    <w:rsid w:val="0030455C"/>
    <w:rsid w:val="00304A4C"/>
    <w:rsid w:val="00305E5F"/>
    <w:rsid w:val="003064B6"/>
    <w:rsid w:val="00306957"/>
    <w:rsid w:val="003079D9"/>
    <w:rsid w:val="003125B3"/>
    <w:rsid w:val="0031358A"/>
    <w:rsid w:val="00313B3A"/>
    <w:rsid w:val="003144E0"/>
    <w:rsid w:val="0031741E"/>
    <w:rsid w:val="003205BB"/>
    <w:rsid w:val="00322CAC"/>
    <w:rsid w:val="00323910"/>
    <w:rsid w:val="0032528B"/>
    <w:rsid w:val="00326004"/>
    <w:rsid w:val="00327CC2"/>
    <w:rsid w:val="0033125C"/>
    <w:rsid w:val="003329D3"/>
    <w:rsid w:val="00332FC6"/>
    <w:rsid w:val="00334E4A"/>
    <w:rsid w:val="00336962"/>
    <w:rsid w:val="00336F27"/>
    <w:rsid w:val="0034057A"/>
    <w:rsid w:val="00340D62"/>
    <w:rsid w:val="00340FB7"/>
    <w:rsid w:val="00341016"/>
    <w:rsid w:val="00341C38"/>
    <w:rsid w:val="00342D70"/>
    <w:rsid w:val="003431FD"/>
    <w:rsid w:val="00343270"/>
    <w:rsid w:val="00344814"/>
    <w:rsid w:val="00345202"/>
    <w:rsid w:val="00346705"/>
    <w:rsid w:val="00350383"/>
    <w:rsid w:val="00350B7A"/>
    <w:rsid w:val="0035243A"/>
    <w:rsid w:val="0035412F"/>
    <w:rsid w:val="0035726A"/>
    <w:rsid w:val="00357670"/>
    <w:rsid w:val="00360754"/>
    <w:rsid w:val="00363C7A"/>
    <w:rsid w:val="00364BEB"/>
    <w:rsid w:val="00367337"/>
    <w:rsid w:val="003707CA"/>
    <w:rsid w:val="00371A3F"/>
    <w:rsid w:val="003728A7"/>
    <w:rsid w:val="00374BC8"/>
    <w:rsid w:val="003751E3"/>
    <w:rsid w:val="00376E3F"/>
    <w:rsid w:val="00383558"/>
    <w:rsid w:val="00384E30"/>
    <w:rsid w:val="00385371"/>
    <w:rsid w:val="00385690"/>
    <w:rsid w:val="003857AD"/>
    <w:rsid w:val="0038611E"/>
    <w:rsid w:val="00386E7F"/>
    <w:rsid w:val="00391A15"/>
    <w:rsid w:val="00393404"/>
    <w:rsid w:val="003934FC"/>
    <w:rsid w:val="003970E6"/>
    <w:rsid w:val="003A0211"/>
    <w:rsid w:val="003A137A"/>
    <w:rsid w:val="003A1B8E"/>
    <w:rsid w:val="003A3572"/>
    <w:rsid w:val="003A43A9"/>
    <w:rsid w:val="003A5B1F"/>
    <w:rsid w:val="003A71ED"/>
    <w:rsid w:val="003B0AD2"/>
    <w:rsid w:val="003B1C36"/>
    <w:rsid w:val="003B35FF"/>
    <w:rsid w:val="003B4FDD"/>
    <w:rsid w:val="003B5CA4"/>
    <w:rsid w:val="003C4343"/>
    <w:rsid w:val="003C443D"/>
    <w:rsid w:val="003C4B57"/>
    <w:rsid w:val="003C6D87"/>
    <w:rsid w:val="003D17F3"/>
    <w:rsid w:val="003D4489"/>
    <w:rsid w:val="003D5917"/>
    <w:rsid w:val="003E092D"/>
    <w:rsid w:val="003E2308"/>
    <w:rsid w:val="003E6382"/>
    <w:rsid w:val="003E69AA"/>
    <w:rsid w:val="003E6E32"/>
    <w:rsid w:val="003E6E62"/>
    <w:rsid w:val="003F40CC"/>
    <w:rsid w:val="003F486E"/>
    <w:rsid w:val="003F4B67"/>
    <w:rsid w:val="00400924"/>
    <w:rsid w:val="00400D6B"/>
    <w:rsid w:val="00401159"/>
    <w:rsid w:val="00402D8A"/>
    <w:rsid w:val="004044C1"/>
    <w:rsid w:val="00405EB3"/>
    <w:rsid w:val="00415071"/>
    <w:rsid w:val="004201F6"/>
    <w:rsid w:val="00421243"/>
    <w:rsid w:val="004216C9"/>
    <w:rsid w:val="00423055"/>
    <w:rsid w:val="00431432"/>
    <w:rsid w:val="00433C01"/>
    <w:rsid w:val="00435BA4"/>
    <w:rsid w:val="00442D8E"/>
    <w:rsid w:val="004455B9"/>
    <w:rsid w:val="004467E2"/>
    <w:rsid w:val="0044717C"/>
    <w:rsid w:val="00447352"/>
    <w:rsid w:val="00451F08"/>
    <w:rsid w:val="0045377F"/>
    <w:rsid w:val="004560A9"/>
    <w:rsid w:val="00457D15"/>
    <w:rsid w:val="00460987"/>
    <w:rsid w:val="00463F57"/>
    <w:rsid w:val="00464723"/>
    <w:rsid w:val="00464A26"/>
    <w:rsid w:val="00465D90"/>
    <w:rsid w:val="004672B3"/>
    <w:rsid w:val="004674B3"/>
    <w:rsid w:val="00474060"/>
    <w:rsid w:val="00475F03"/>
    <w:rsid w:val="00475F9D"/>
    <w:rsid w:val="004767DD"/>
    <w:rsid w:val="00476D2C"/>
    <w:rsid w:val="00483240"/>
    <w:rsid w:val="00485848"/>
    <w:rsid w:val="00490466"/>
    <w:rsid w:val="00492506"/>
    <w:rsid w:val="004945AC"/>
    <w:rsid w:val="004A0642"/>
    <w:rsid w:val="004A3DD2"/>
    <w:rsid w:val="004A4E78"/>
    <w:rsid w:val="004A509A"/>
    <w:rsid w:val="004A50D1"/>
    <w:rsid w:val="004A6B15"/>
    <w:rsid w:val="004A724D"/>
    <w:rsid w:val="004A7804"/>
    <w:rsid w:val="004B0B0C"/>
    <w:rsid w:val="004B0E3C"/>
    <w:rsid w:val="004B193F"/>
    <w:rsid w:val="004B2035"/>
    <w:rsid w:val="004B238B"/>
    <w:rsid w:val="004B23FE"/>
    <w:rsid w:val="004B24DD"/>
    <w:rsid w:val="004B54CC"/>
    <w:rsid w:val="004C1E88"/>
    <w:rsid w:val="004C1F98"/>
    <w:rsid w:val="004C31E0"/>
    <w:rsid w:val="004C5BB9"/>
    <w:rsid w:val="004C7779"/>
    <w:rsid w:val="004D0CC9"/>
    <w:rsid w:val="004D1061"/>
    <w:rsid w:val="004D1081"/>
    <w:rsid w:val="004D23B5"/>
    <w:rsid w:val="004D2A14"/>
    <w:rsid w:val="004D6126"/>
    <w:rsid w:val="004E0208"/>
    <w:rsid w:val="004E109C"/>
    <w:rsid w:val="004E132C"/>
    <w:rsid w:val="004E1A71"/>
    <w:rsid w:val="004E7AB7"/>
    <w:rsid w:val="004E7E3D"/>
    <w:rsid w:val="004F04F1"/>
    <w:rsid w:val="004F28EA"/>
    <w:rsid w:val="004F3B58"/>
    <w:rsid w:val="004F4944"/>
    <w:rsid w:val="004F4D99"/>
    <w:rsid w:val="004F7AC0"/>
    <w:rsid w:val="00502545"/>
    <w:rsid w:val="0050301A"/>
    <w:rsid w:val="005071DF"/>
    <w:rsid w:val="00510FA4"/>
    <w:rsid w:val="00511EE8"/>
    <w:rsid w:val="00512EDB"/>
    <w:rsid w:val="005141EF"/>
    <w:rsid w:val="005164EC"/>
    <w:rsid w:val="00520840"/>
    <w:rsid w:val="00526183"/>
    <w:rsid w:val="00526D67"/>
    <w:rsid w:val="00532131"/>
    <w:rsid w:val="005327B9"/>
    <w:rsid w:val="00532A21"/>
    <w:rsid w:val="00533A3E"/>
    <w:rsid w:val="00534838"/>
    <w:rsid w:val="005348F7"/>
    <w:rsid w:val="00535726"/>
    <w:rsid w:val="00540A22"/>
    <w:rsid w:val="00542751"/>
    <w:rsid w:val="0054563C"/>
    <w:rsid w:val="00550026"/>
    <w:rsid w:val="00551746"/>
    <w:rsid w:val="0055251E"/>
    <w:rsid w:val="00552974"/>
    <w:rsid w:val="005529A7"/>
    <w:rsid w:val="00552D0F"/>
    <w:rsid w:val="00553F0F"/>
    <w:rsid w:val="00556446"/>
    <w:rsid w:val="00557664"/>
    <w:rsid w:val="005577AC"/>
    <w:rsid w:val="005619B3"/>
    <w:rsid w:val="00561EAE"/>
    <w:rsid w:val="00563868"/>
    <w:rsid w:val="00563D5F"/>
    <w:rsid w:val="0056568F"/>
    <w:rsid w:val="00565A9A"/>
    <w:rsid w:val="00570518"/>
    <w:rsid w:val="00571057"/>
    <w:rsid w:val="005717E6"/>
    <w:rsid w:val="00572235"/>
    <w:rsid w:val="005749D3"/>
    <w:rsid w:val="0057552D"/>
    <w:rsid w:val="00575CDD"/>
    <w:rsid w:val="00576331"/>
    <w:rsid w:val="00576D68"/>
    <w:rsid w:val="005838CA"/>
    <w:rsid w:val="00594FF4"/>
    <w:rsid w:val="005957E1"/>
    <w:rsid w:val="00596470"/>
    <w:rsid w:val="005A17A2"/>
    <w:rsid w:val="005A2C17"/>
    <w:rsid w:val="005A2CB4"/>
    <w:rsid w:val="005A478D"/>
    <w:rsid w:val="005A4A9F"/>
    <w:rsid w:val="005A79F1"/>
    <w:rsid w:val="005B3DDE"/>
    <w:rsid w:val="005B404C"/>
    <w:rsid w:val="005B6536"/>
    <w:rsid w:val="005B6CC7"/>
    <w:rsid w:val="005B7AE9"/>
    <w:rsid w:val="005C0367"/>
    <w:rsid w:val="005C03DB"/>
    <w:rsid w:val="005C0402"/>
    <w:rsid w:val="005C1DD5"/>
    <w:rsid w:val="005C355A"/>
    <w:rsid w:val="005C3BF8"/>
    <w:rsid w:val="005C7E51"/>
    <w:rsid w:val="005D1CBF"/>
    <w:rsid w:val="005D2DA6"/>
    <w:rsid w:val="005D42A8"/>
    <w:rsid w:val="005D47F9"/>
    <w:rsid w:val="005D5A11"/>
    <w:rsid w:val="005E34B7"/>
    <w:rsid w:val="005E3957"/>
    <w:rsid w:val="005E7A6D"/>
    <w:rsid w:val="005F34C7"/>
    <w:rsid w:val="005F363C"/>
    <w:rsid w:val="005F3F1E"/>
    <w:rsid w:val="005F4EE9"/>
    <w:rsid w:val="005F531F"/>
    <w:rsid w:val="005F6875"/>
    <w:rsid w:val="005F7153"/>
    <w:rsid w:val="00600BD9"/>
    <w:rsid w:val="00603FB7"/>
    <w:rsid w:val="00604242"/>
    <w:rsid w:val="00605035"/>
    <w:rsid w:val="0060574A"/>
    <w:rsid w:val="00611FFE"/>
    <w:rsid w:val="00612AF8"/>
    <w:rsid w:val="00612FD4"/>
    <w:rsid w:val="00615699"/>
    <w:rsid w:val="00622907"/>
    <w:rsid w:val="00625445"/>
    <w:rsid w:val="006260F2"/>
    <w:rsid w:val="006278A7"/>
    <w:rsid w:val="0063168D"/>
    <w:rsid w:val="00631A17"/>
    <w:rsid w:val="00631C95"/>
    <w:rsid w:val="00633887"/>
    <w:rsid w:val="00633B36"/>
    <w:rsid w:val="00636753"/>
    <w:rsid w:val="00637495"/>
    <w:rsid w:val="00641BA6"/>
    <w:rsid w:val="00646735"/>
    <w:rsid w:val="00646A6D"/>
    <w:rsid w:val="00647966"/>
    <w:rsid w:val="00652470"/>
    <w:rsid w:val="00653F52"/>
    <w:rsid w:val="00656F8E"/>
    <w:rsid w:val="00657B3A"/>
    <w:rsid w:val="00657DDE"/>
    <w:rsid w:val="006603D4"/>
    <w:rsid w:val="00660E6A"/>
    <w:rsid w:val="006637CC"/>
    <w:rsid w:val="006709AD"/>
    <w:rsid w:val="006713D7"/>
    <w:rsid w:val="006722B2"/>
    <w:rsid w:val="006748BE"/>
    <w:rsid w:val="00675F9E"/>
    <w:rsid w:val="00676B46"/>
    <w:rsid w:val="00676B9A"/>
    <w:rsid w:val="00677385"/>
    <w:rsid w:val="0068337D"/>
    <w:rsid w:val="006844EC"/>
    <w:rsid w:val="00685618"/>
    <w:rsid w:val="00685A82"/>
    <w:rsid w:val="0069004A"/>
    <w:rsid w:val="006947DC"/>
    <w:rsid w:val="00694C9D"/>
    <w:rsid w:val="006961EF"/>
    <w:rsid w:val="00696764"/>
    <w:rsid w:val="00697642"/>
    <w:rsid w:val="006A1229"/>
    <w:rsid w:val="006A2A78"/>
    <w:rsid w:val="006A2B38"/>
    <w:rsid w:val="006A396C"/>
    <w:rsid w:val="006A4222"/>
    <w:rsid w:val="006B1A1C"/>
    <w:rsid w:val="006B4763"/>
    <w:rsid w:val="006B636C"/>
    <w:rsid w:val="006B6F83"/>
    <w:rsid w:val="006B70A7"/>
    <w:rsid w:val="006C1393"/>
    <w:rsid w:val="006C6AA6"/>
    <w:rsid w:val="006C6C0E"/>
    <w:rsid w:val="006C70C0"/>
    <w:rsid w:val="006D0210"/>
    <w:rsid w:val="006D166F"/>
    <w:rsid w:val="006D1941"/>
    <w:rsid w:val="006D2F81"/>
    <w:rsid w:val="006D3671"/>
    <w:rsid w:val="006D3A10"/>
    <w:rsid w:val="006D4795"/>
    <w:rsid w:val="006D56E5"/>
    <w:rsid w:val="006D6E4E"/>
    <w:rsid w:val="006D7313"/>
    <w:rsid w:val="006E0338"/>
    <w:rsid w:val="006E03A7"/>
    <w:rsid w:val="006E088E"/>
    <w:rsid w:val="006E1F32"/>
    <w:rsid w:val="006E2770"/>
    <w:rsid w:val="006E28EC"/>
    <w:rsid w:val="006E2E62"/>
    <w:rsid w:val="006E36CA"/>
    <w:rsid w:val="006E42DE"/>
    <w:rsid w:val="006E4519"/>
    <w:rsid w:val="006E4624"/>
    <w:rsid w:val="006E47A2"/>
    <w:rsid w:val="006F14DE"/>
    <w:rsid w:val="006F3EF2"/>
    <w:rsid w:val="00703D4E"/>
    <w:rsid w:val="00704301"/>
    <w:rsid w:val="00704830"/>
    <w:rsid w:val="00705820"/>
    <w:rsid w:val="00705BFC"/>
    <w:rsid w:val="00706685"/>
    <w:rsid w:val="00707DE3"/>
    <w:rsid w:val="0072052D"/>
    <w:rsid w:val="007236FD"/>
    <w:rsid w:val="00724C08"/>
    <w:rsid w:val="00725397"/>
    <w:rsid w:val="007254A8"/>
    <w:rsid w:val="00725626"/>
    <w:rsid w:val="0072784B"/>
    <w:rsid w:val="00731C1D"/>
    <w:rsid w:val="0073208E"/>
    <w:rsid w:val="007340E3"/>
    <w:rsid w:val="00735CF8"/>
    <w:rsid w:val="00735E42"/>
    <w:rsid w:val="00736CDD"/>
    <w:rsid w:val="00736FA5"/>
    <w:rsid w:val="007400D0"/>
    <w:rsid w:val="00740F80"/>
    <w:rsid w:val="007420AB"/>
    <w:rsid w:val="007451BA"/>
    <w:rsid w:val="0075061F"/>
    <w:rsid w:val="007508B8"/>
    <w:rsid w:val="00750C0A"/>
    <w:rsid w:val="00753054"/>
    <w:rsid w:val="007627AB"/>
    <w:rsid w:val="00766C36"/>
    <w:rsid w:val="007676CA"/>
    <w:rsid w:val="00770221"/>
    <w:rsid w:val="007715A4"/>
    <w:rsid w:val="00772B56"/>
    <w:rsid w:val="00773422"/>
    <w:rsid w:val="00781F75"/>
    <w:rsid w:val="00796E9B"/>
    <w:rsid w:val="007A13AE"/>
    <w:rsid w:val="007A4EA7"/>
    <w:rsid w:val="007A549E"/>
    <w:rsid w:val="007A71B5"/>
    <w:rsid w:val="007B00D4"/>
    <w:rsid w:val="007B2B46"/>
    <w:rsid w:val="007B3D59"/>
    <w:rsid w:val="007B420F"/>
    <w:rsid w:val="007B460A"/>
    <w:rsid w:val="007C0157"/>
    <w:rsid w:val="007C1FA5"/>
    <w:rsid w:val="007C3115"/>
    <w:rsid w:val="007C602A"/>
    <w:rsid w:val="007C67C8"/>
    <w:rsid w:val="007C7A70"/>
    <w:rsid w:val="007D6954"/>
    <w:rsid w:val="007E3069"/>
    <w:rsid w:val="007E3730"/>
    <w:rsid w:val="007E543C"/>
    <w:rsid w:val="007E5D30"/>
    <w:rsid w:val="007E64EE"/>
    <w:rsid w:val="007E7135"/>
    <w:rsid w:val="007F3621"/>
    <w:rsid w:val="007F38C0"/>
    <w:rsid w:val="007F3B2C"/>
    <w:rsid w:val="007F722E"/>
    <w:rsid w:val="00800359"/>
    <w:rsid w:val="00800C28"/>
    <w:rsid w:val="00807111"/>
    <w:rsid w:val="00807A06"/>
    <w:rsid w:val="00807AFB"/>
    <w:rsid w:val="0081169F"/>
    <w:rsid w:val="00812BFC"/>
    <w:rsid w:val="00814044"/>
    <w:rsid w:val="00814E12"/>
    <w:rsid w:val="00816FE2"/>
    <w:rsid w:val="0081767F"/>
    <w:rsid w:val="00817683"/>
    <w:rsid w:val="00821448"/>
    <w:rsid w:val="0082183F"/>
    <w:rsid w:val="00825451"/>
    <w:rsid w:val="008275E6"/>
    <w:rsid w:val="0083791A"/>
    <w:rsid w:val="00837BD6"/>
    <w:rsid w:val="00837CF9"/>
    <w:rsid w:val="0084160B"/>
    <w:rsid w:val="00842784"/>
    <w:rsid w:val="008446F4"/>
    <w:rsid w:val="00846841"/>
    <w:rsid w:val="00847EEC"/>
    <w:rsid w:val="0085192E"/>
    <w:rsid w:val="00852950"/>
    <w:rsid w:val="00853B16"/>
    <w:rsid w:val="00853D6B"/>
    <w:rsid w:val="00854D3C"/>
    <w:rsid w:val="00855CDE"/>
    <w:rsid w:val="008563C7"/>
    <w:rsid w:val="00856FDC"/>
    <w:rsid w:val="00860393"/>
    <w:rsid w:val="00863ADC"/>
    <w:rsid w:val="00865ADB"/>
    <w:rsid w:val="00870987"/>
    <w:rsid w:val="00870B40"/>
    <w:rsid w:val="00873E01"/>
    <w:rsid w:val="00876C6F"/>
    <w:rsid w:val="00876C9D"/>
    <w:rsid w:val="00877590"/>
    <w:rsid w:val="00880083"/>
    <w:rsid w:val="00883F3F"/>
    <w:rsid w:val="00884656"/>
    <w:rsid w:val="00884A57"/>
    <w:rsid w:val="00886451"/>
    <w:rsid w:val="008864A9"/>
    <w:rsid w:val="00887AB3"/>
    <w:rsid w:val="008902C7"/>
    <w:rsid w:val="008909CA"/>
    <w:rsid w:val="00891434"/>
    <w:rsid w:val="0089179B"/>
    <w:rsid w:val="00893065"/>
    <w:rsid w:val="00895267"/>
    <w:rsid w:val="0089654A"/>
    <w:rsid w:val="00897BDD"/>
    <w:rsid w:val="008A10B4"/>
    <w:rsid w:val="008A3E1E"/>
    <w:rsid w:val="008A4A36"/>
    <w:rsid w:val="008A5C95"/>
    <w:rsid w:val="008A6470"/>
    <w:rsid w:val="008B0C57"/>
    <w:rsid w:val="008B19E0"/>
    <w:rsid w:val="008B306B"/>
    <w:rsid w:val="008B58B9"/>
    <w:rsid w:val="008C14C6"/>
    <w:rsid w:val="008C260C"/>
    <w:rsid w:val="008C5FB0"/>
    <w:rsid w:val="008C6D0F"/>
    <w:rsid w:val="008D3291"/>
    <w:rsid w:val="008D3BE0"/>
    <w:rsid w:val="008D3EAB"/>
    <w:rsid w:val="008D42ED"/>
    <w:rsid w:val="008D6247"/>
    <w:rsid w:val="008E32B5"/>
    <w:rsid w:val="008E368A"/>
    <w:rsid w:val="008E4E24"/>
    <w:rsid w:val="008E5504"/>
    <w:rsid w:val="008E68A9"/>
    <w:rsid w:val="008E7432"/>
    <w:rsid w:val="008E7685"/>
    <w:rsid w:val="008F15AF"/>
    <w:rsid w:val="008F3A73"/>
    <w:rsid w:val="008F3F85"/>
    <w:rsid w:val="008F4214"/>
    <w:rsid w:val="008F72DF"/>
    <w:rsid w:val="009009D5"/>
    <w:rsid w:val="00903983"/>
    <w:rsid w:val="00906917"/>
    <w:rsid w:val="009069CF"/>
    <w:rsid w:val="009074D2"/>
    <w:rsid w:val="00911CA2"/>
    <w:rsid w:val="00916487"/>
    <w:rsid w:val="0091660A"/>
    <w:rsid w:val="00921590"/>
    <w:rsid w:val="0092216F"/>
    <w:rsid w:val="00926B3B"/>
    <w:rsid w:val="00927EC9"/>
    <w:rsid w:val="00930BD4"/>
    <w:rsid w:val="00930C2F"/>
    <w:rsid w:val="00931081"/>
    <w:rsid w:val="00931F71"/>
    <w:rsid w:val="0093687F"/>
    <w:rsid w:val="00937C02"/>
    <w:rsid w:val="00942462"/>
    <w:rsid w:val="00946A51"/>
    <w:rsid w:val="009509A7"/>
    <w:rsid w:val="009517C0"/>
    <w:rsid w:val="00952A52"/>
    <w:rsid w:val="00953674"/>
    <w:rsid w:val="00954A47"/>
    <w:rsid w:val="00955DEC"/>
    <w:rsid w:val="00956342"/>
    <w:rsid w:val="0096204A"/>
    <w:rsid w:val="0096215F"/>
    <w:rsid w:val="009621F5"/>
    <w:rsid w:val="00964B86"/>
    <w:rsid w:val="00965CFE"/>
    <w:rsid w:val="00966659"/>
    <w:rsid w:val="009700C2"/>
    <w:rsid w:val="00971823"/>
    <w:rsid w:val="00974748"/>
    <w:rsid w:val="009770A5"/>
    <w:rsid w:val="00977E62"/>
    <w:rsid w:val="0098035C"/>
    <w:rsid w:val="00981BB0"/>
    <w:rsid w:val="00982B77"/>
    <w:rsid w:val="00985407"/>
    <w:rsid w:val="0098710D"/>
    <w:rsid w:val="00987C77"/>
    <w:rsid w:val="00987FAD"/>
    <w:rsid w:val="00990172"/>
    <w:rsid w:val="00992426"/>
    <w:rsid w:val="009930C2"/>
    <w:rsid w:val="00993C8D"/>
    <w:rsid w:val="00993F62"/>
    <w:rsid w:val="009953A2"/>
    <w:rsid w:val="009A016E"/>
    <w:rsid w:val="009A0DEE"/>
    <w:rsid w:val="009A1919"/>
    <w:rsid w:val="009A7453"/>
    <w:rsid w:val="009A78B3"/>
    <w:rsid w:val="009B1C78"/>
    <w:rsid w:val="009B268C"/>
    <w:rsid w:val="009B3C0F"/>
    <w:rsid w:val="009B429A"/>
    <w:rsid w:val="009B66C3"/>
    <w:rsid w:val="009C1E54"/>
    <w:rsid w:val="009C23DD"/>
    <w:rsid w:val="009C2E63"/>
    <w:rsid w:val="009C33E4"/>
    <w:rsid w:val="009C4A0D"/>
    <w:rsid w:val="009D1753"/>
    <w:rsid w:val="009D37F4"/>
    <w:rsid w:val="009D4BAF"/>
    <w:rsid w:val="009D6061"/>
    <w:rsid w:val="009D761F"/>
    <w:rsid w:val="009D7A73"/>
    <w:rsid w:val="009E0865"/>
    <w:rsid w:val="009E61F1"/>
    <w:rsid w:val="009E7FBD"/>
    <w:rsid w:val="009F5067"/>
    <w:rsid w:val="00A0009C"/>
    <w:rsid w:val="00A01972"/>
    <w:rsid w:val="00A030B5"/>
    <w:rsid w:val="00A034CF"/>
    <w:rsid w:val="00A10888"/>
    <w:rsid w:val="00A108A4"/>
    <w:rsid w:val="00A115E5"/>
    <w:rsid w:val="00A131D9"/>
    <w:rsid w:val="00A13CC9"/>
    <w:rsid w:val="00A16E34"/>
    <w:rsid w:val="00A17A38"/>
    <w:rsid w:val="00A202EC"/>
    <w:rsid w:val="00A22224"/>
    <w:rsid w:val="00A22BF2"/>
    <w:rsid w:val="00A23701"/>
    <w:rsid w:val="00A24AD2"/>
    <w:rsid w:val="00A268D2"/>
    <w:rsid w:val="00A305D8"/>
    <w:rsid w:val="00A32144"/>
    <w:rsid w:val="00A3291D"/>
    <w:rsid w:val="00A33560"/>
    <w:rsid w:val="00A33CD5"/>
    <w:rsid w:val="00A34051"/>
    <w:rsid w:val="00A351EA"/>
    <w:rsid w:val="00A365C5"/>
    <w:rsid w:val="00A36DC6"/>
    <w:rsid w:val="00A40097"/>
    <w:rsid w:val="00A40CCB"/>
    <w:rsid w:val="00A40DC6"/>
    <w:rsid w:val="00A41C48"/>
    <w:rsid w:val="00A41ECF"/>
    <w:rsid w:val="00A4602F"/>
    <w:rsid w:val="00A46BFD"/>
    <w:rsid w:val="00A50614"/>
    <w:rsid w:val="00A51AC9"/>
    <w:rsid w:val="00A52793"/>
    <w:rsid w:val="00A53B8F"/>
    <w:rsid w:val="00A562BD"/>
    <w:rsid w:val="00A60BD0"/>
    <w:rsid w:val="00A6116E"/>
    <w:rsid w:val="00A6125C"/>
    <w:rsid w:val="00A6219E"/>
    <w:rsid w:val="00A6453B"/>
    <w:rsid w:val="00A64A13"/>
    <w:rsid w:val="00A64D52"/>
    <w:rsid w:val="00A6605D"/>
    <w:rsid w:val="00A666F8"/>
    <w:rsid w:val="00A72668"/>
    <w:rsid w:val="00A8237B"/>
    <w:rsid w:val="00A82865"/>
    <w:rsid w:val="00A919F9"/>
    <w:rsid w:val="00A92B36"/>
    <w:rsid w:val="00A9566E"/>
    <w:rsid w:val="00AA504D"/>
    <w:rsid w:val="00AA5A3A"/>
    <w:rsid w:val="00AA7053"/>
    <w:rsid w:val="00AB2250"/>
    <w:rsid w:val="00AB60F2"/>
    <w:rsid w:val="00AB72D6"/>
    <w:rsid w:val="00AC0107"/>
    <w:rsid w:val="00AC059F"/>
    <w:rsid w:val="00AC1011"/>
    <w:rsid w:val="00AC1904"/>
    <w:rsid w:val="00AC25EE"/>
    <w:rsid w:val="00AC5574"/>
    <w:rsid w:val="00AD1793"/>
    <w:rsid w:val="00AD2F38"/>
    <w:rsid w:val="00AD3870"/>
    <w:rsid w:val="00AD3FBB"/>
    <w:rsid w:val="00AD5CBD"/>
    <w:rsid w:val="00AD7CD4"/>
    <w:rsid w:val="00AF017C"/>
    <w:rsid w:val="00AF0AB5"/>
    <w:rsid w:val="00AF1303"/>
    <w:rsid w:val="00AF321E"/>
    <w:rsid w:val="00AF4057"/>
    <w:rsid w:val="00AF52D3"/>
    <w:rsid w:val="00AF551A"/>
    <w:rsid w:val="00AF7DE8"/>
    <w:rsid w:val="00B01390"/>
    <w:rsid w:val="00B0169A"/>
    <w:rsid w:val="00B05F74"/>
    <w:rsid w:val="00B1307D"/>
    <w:rsid w:val="00B150EB"/>
    <w:rsid w:val="00B20D81"/>
    <w:rsid w:val="00B21D08"/>
    <w:rsid w:val="00B21FCD"/>
    <w:rsid w:val="00B22BA4"/>
    <w:rsid w:val="00B31990"/>
    <w:rsid w:val="00B3287D"/>
    <w:rsid w:val="00B33205"/>
    <w:rsid w:val="00B366D4"/>
    <w:rsid w:val="00B36E4D"/>
    <w:rsid w:val="00B37044"/>
    <w:rsid w:val="00B45926"/>
    <w:rsid w:val="00B45A1F"/>
    <w:rsid w:val="00B46F0E"/>
    <w:rsid w:val="00B47498"/>
    <w:rsid w:val="00B47D5C"/>
    <w:rsid w:val="00B52BA7"/>
    <w:rsid w:val="00B52E05"/>
    <w:rsid w:val="00B5328E"/>
    <w:rsid w:val="00B534F0"/>
    <w:rsid w:val="00B56C90"/>
    <w:rsid w:val="00B56CB4"/>
    <w:rsid w:val="00B56F4E"/>
    <w:rsid w:val="00B6189B"/>
    <w:rsid w:val="00B65361"/>
    <w:rsid w:val="00B66530"/>
    <w:rsid w:val="00B669E2"/>
    <w:rsid w:val="00B71DFB"/>
    <w:rsid w:val="00B730BA"/>
    <w:rsid w:val="00B7578B"/>
    <w:rsid w:val="00B76EF4"/>
    <w:rsid w:val="00B777EA"/>
    <w:rsid w:val="00B832D3"/>
    <w:rsid w:val="00B83F49"/>
    <w:rsid w:val="00B849F3"/>
    <w:rsid w:val="00B85239"/>
    <w:rsid w:val="00B87C2D"/>
    <w:rsid w:val="00B944D1"/>
    <w:rsid w:val="00B9676E"/>
    <w:rsid w:val="00B968ED"/>
    <w:rsid w:val="00BA2AC2"/>
    <w:rsid w:val="00BA3BB6"/>
    <w:rsid w:val="00BA43AE"/>
    <w:rsid w:val="00BA4572"/>
    <w:rsid w:val="00BA4950"/>
    <w:rsid w:val="00BA621D"/>
    <w:rsid w:val="00BA679E"/>
    <w:rsid w:val="00BA6832"/>
    <w:rsid w:val="00BA687B"/>
    <w:rsid w:val="00BA7BC3"/>
    <w:rsid w:val="00BB2419"/>
    <w:rsid w:val="00BB3043"/>
    <w:rsid w:val="00BB3E02"/>
    <w:rsid w:val="00BB6396"/>
    <w:rsid w:val="00BC1631"/>
    <w:rsid w:val="00BC418A"/>
    <w:rsid w:val="00BC4B10"/>
    <w:rsid w:val="00BD632B"/>
    <w:rsid w:val="00BD638F"/>
    <w:rsid w:val="00BD6521"/>
    <w:rsid w:val="00BD6E45"/>
    <w:rsid w:val="00BD784C"/>
    <w:rsid w:val="00BE0790"/>
    <w:rsid w:val="00BE1CF6"/>
    <w:rsid w:val="00BE1D2E"/>
    <w:rsid w:val="00BE6799"/>
    <w:rsid w:val="00BF10A8"/>
    <w:rsid w:val="00BF2DDE"/>
    <w:rsid w:val="00BF33C2"/>
    <w:rsid w:val="00BF3665"/>
    <w:rsid w:val="00BF4537"/>
    <w:rsid w:val="00BF496B"/>
    <w:rsid w:val="00BF4A20"/>
    <w:rsid w:val="00BF59D4"/>
    <w:rsid w:val="00BF6112"/>
    <w:rsid w:val="00BF794A"/>
    <w:rsid w:val="00C1027C"/>
    <w:rsid w:val="00C12AB4"/>
    <w:rsid w:val="00C1330F"/>
    <w:rsid w:val="00C1653D"/>
    <w:rsid w:val="00C23930"/>
    <w:rsid w:val="00C2464B"/>
    <w:rsid w:val="00C2738C"/>
    <w:rsid w:val="00C27DC8"/>
    <w:rsid w:val="00C323BB"/>
    <w:rsid w:val="00C333F1"/>
    <w:rsid w:val="00C34C7B"/>
    <w:rsid w:val="00C35379"/>
    <w:rsid w:val="00C4097E"/>
    <w:rsid w:val="00C40B13"/>
    <w:rsid w:val="00C40C2C"/>
    <w:rsid w:val="00C425F4"/>
    <w:rsid w:val="00C43C31"/>
    <w:rsid w:val="00C4465A"/>
    <w:rsid w:val="00C452C0"/>
    <w:rsid w:val="00C45B6C"/>
    <w:rsid w:val="00C46F12"/>
    <w:rsid w:val="00C524A5"/>
    <w:rsid w:val="00C6031D"/>
    <w:rsid w:val="00C60AF8"/>
    <w:rsid w:val="00C637CF"/>
    <w:rsid w:val="00C67366"/>
    <w:rsid w:val="00C707B7"/>
    <w:rsid w:val="00C73F29"/>
    <w:rsid w:val="00C77493"/>
    <w:rsid w:val="00C80ADE"/>
    <w:rsid w:val="00C8171D"/>
    <w:rsid w:val="00C85FA7"/>
    <w:rsid w:val="00C907A2"/>
    <w:rsid w:val="00C92BDE"/>
    <w:rsid w:val="00C949BD"/>
    <w:rsid w:val="00C97C9A"/>
    <w:rsid w:val="00CA1B62"/>
    <w:rsid w:val="00CA4152"/>
    <w:rsid w:val="00CA4A67"/>
    <w:rsid w:val="00CA4CFE"/>
    <w:rsid w:val="00CA63C5"/>
    <w:rsid w:val="00CA6EC8"/>
    <w:rsid w:val="00CB1845"/>
    <w:rsid w:val="00CB3386"/>
    <w:rsid w:val="00CB4E81"/>
    <w:rsid w:val="00CC0327"/>
    <w:rsid w:val="00CC17FD"/>
    <w:rsid w:val="00CC1D21"/>
    <w:rsid w:val="00CC283C"/>
    <w:rsid w:val="00CC3290"/>
    <w:rsid w:val="00CC3A15"/>
    <w:rsid w:val="00CC56B6"/>
    <w:rsid w:val="00CC56F8"/>
    <w:rsid w:val="00CC792D"/>
    <w:rsid w:val="00CD2708"/>
    <w:rsid w:val="00CD2A81"/>
    <w:rsid w:val="00CD70C9"/>
    <w:rsid w:val="00CE1034"/>
    <w:rsid w:val="00CE1B75"/>
    <w:rsid w:val="00CE4442"/>
    <w:rsid w:val="00CE47DC"/>
    <w:rsid w:val="00CE4CB6"/>
    <w:rsid w:val="00CE5452"/>
    <w:rsid w:val="00CE7EEA"/>
    <w:rsid w:val="00CF1141"/>
    <w:rsid w:val="00CF1E35"/>
    <w:rsid w:val="00CF4B8E"/>
    <w:rsid w:val="00CF5711"/>
    <w:rsid w:val="00CF762A"/>
    <w:rsid w:val="00CF785A"/>
    <w:rsid w:val="00D01430"/>
    <w:rsid w:val="00D0299C"/>
    <w:rsid w:val="00D02DC9"/>
    <w:rsid w:val="00D02F2B"/>
    <w:rsid w:val="00D046AE"/>
    <w:rsid w:val="00D04CB5"/>
    <w:rsid w:val="00D052A5"/>
    <w:rsid w:val="00D0703C"/>
    <w:rsid w:val="00D1080C"/>
    <w:rsid w:val="00D158A0"/>
    <w:rsid w:val="00D1718B"/>
    <w:rsid w:val="00D234F0"/>
    <w:rsid w:val="00D238A9"/>
    <w:rsid w:val="00D242A3"/>
    <w:rsid w:val="00D261BD"/>
    <w:rsid w:val="00D27888"/>
    <w:rsid w:val="00D34EA4"/>
    <w:rsid w:val="00D35AD1"/>
    <w:rsid w:val="00D36468"/>
    <w:rsid w:val="00D40643"/>
    <w:rsid w:val="00D412D7"/>
    <w:rsid w:val="00D41DC0"/>
    <w:rsid w:val="00D41DF5"/>
    <w:rsid w:val="00D41FD8"/>
    <w:rsid w:val="00D42E3A"/>
    <w:rsid w:val="00D44A14"/>
    <w:rsid w:val="00D45327"/>
    <w:rsid w:val="00D46407"/>
    <w:rsid w:val="00D50009"/>
    <w:rsid w:val="00D51F83"/>
    <w:rsid w:val="00D53713"/>
    <w:rsid w:val="00D54E96"/>
    <w:rsid w:val="00D558D0"/>
    <w:rsid w:val="00D56D9B"/>
    <w:rsid w:val="00D62421"/>
    <w:rsid w:val="00D6376B"/>
    <w:rsid w:val="00D64B7E"/>
    <w:rsid w:val="00D65787"/>
    <w:rsid w:val="00D71BCF"/>
    <w:rsid w:val="00D71E50"/>
    <w:rsid w:val="00D74673"/>
    <w:rsid w:val="00D7492A"/>
    <w:rsid w:val="00D76443"/>
    <w:rsid w:val="00D80AE8"/>
    <w:rsid w:val="00D81289"/>
    <w:rsid w:val="00D81DB9"/>
    <w:rsid w:val="00D82316"/>
    <w:rsid w:val="00D9111E"/>
    <w:rsid w:val="00D93696"/>
    <w:rsid w:val="00D972E2"/>
    <w:rsid w:val="00D97D99"/>
    <w:rsid w:val="00DA0A73"/>
    <w:rsid w:val="00DA0D60"/>
    <w:rsid w:val="00DA41FF"/>
    <w:rsid w:val="00DA4985"/>
    <w:rsid w:val="00DA4C6D"/>
    <w:rsid w:val="00DA5B0A"/>
    <w:rsid w:val="00DA70D4"/>
    <w:rsid w:val="00DA7D3B"/>
    <w:rsid w:val="00DB178A"/>
    <w:rsid w:val="00DC2314"/>
    <w:rsid w:val="00DC38DB"/>
    <w:rsid w:val="00DC5F76"/>
    <w:rsid w:val="00DC7A91"/>
    <w:rsid w:val="00DD008B"/>
    <w:rsid w:val="00DD309F"/>
    <w:rsid w:val="00DD3B9A"/>
    <w:rsid w:val="00DD4460"/>
    <w:rsid w:val="00DD46D6"/>
    <w:rsid w:val="00DD594B"/>
    <w:rsid w:val="00DD7255"/>
    <w:rsid w:val="00DD783F"/>
    <w:rsid w:val="00DD7BE4"/>
    <w:rsid w:val="00DE2963"/>
    <w:rsid w:val="00DE3B77"/>
    <w:rsid w:val="00DE5BD4"/>
    <w:rsid w:val="00DE76F9"/>
    <w:rsid w:val="00DF45F8"/>
    <w:rsid w:val="00DF47F6"/>
    <w:rsid w:val="00DF483E"/>
    <w:rsid w:val="00E00E79"/>
    <w:rsid w:val="00E04A73"/>
    <w:rsid w:val="00E077C4"/>
    <w:rsid w:val="00E10DD6"/>
    <w:rsid w:val="00E10EC4"/>
    <w:rsid w:val="00E120F7"/>
    <w:rsid w:val="00E142F2"/>
    <w:rsid w:val="00E14366"/>
    <w:rsid w:val="00E14E5B"/>
    <w:rsid w:val="00E216CE"/>
    <w:rsid w:val="00E248B4"/>
    <w:rsid w:val="00E24EDA"/>
    <w:rsid w:val="00E26570"/>
    <w:rsid w:val="00E275AC"/>
    <w:rsid w:val="00E30F26"/>
    <w:rsid w:val="00E32AFD"/>
    <w:rsid w:val="00E32E4C"/>
    <w:rsid w:val="00E32E62"/>
    <w:rsid w:val="00E33DAD"/>
    <w:rsid w:val="00E363C4"/>
    <w:rsid w:val="00E37236"/>
    <w:rsid w:val="00E37956"/>
    <w:rsid w:val="00E40FCE"/>
    <w:rsid w:val="00E41426"/>
    <w:rsid w:val="00E44769"/>
    <w:rsid w:val="00E517B7"/>
    <w:rsid w:val="00E53A03"/>
    <w:rsid w:val="00E53CFB"/>
    <w:rsid w:val="00E53F4C"/>
    <w:rsid w:val="00E54C8F"/>
    <w:rsid w:val="00E56C24"/>
    <w:rsid w:val="00E57440"/>
    <w:rsid w:val="00E57525"/>
    <w:rsid w:val="00E57D8B"/>
    <w:rsid w:val="00E60B82"/>
    <w:rsid w:val="00E66624"/>
    <w:rsid w:val="00E70CFF"/>
    <w:rsid w:val="00E721DD"/>
    <w:rsid w:val="00E7253D"/>
    <w:rsid w:val="00E74BD4"/>
    <w:rsid w:val="00E75136"/>
    <w:rsid w:val="00E756DF"/>
    <w:rsid w:val="00E7783D"/>
    <w:rsid w:val="00E80095"/>
    <w:rsid w:val="00E808A1"/>
    <w:rsid w:val="00E812A3"/>
    <w:rsid w:val="00E81EDF"/>
    <w:rsid w:val="00E833C3"/>
    <w:rsid w:val="00E8593A"/>
    <w:rsid w:val="00E865A5"/>
    <w:rsid w:val="00E86B66"/>
    <w:rsid w:val="00E91FD5"/>
    <w:rsid w:val="00E924FB"/>
    <w:rsid w:val="00E92FBF"/>
    <w:rsid w:val="00E93C3F"/>
    <w:rsid w:val="00E93CEE"/>
    <w:rsid w:val="00E9452C"/>
    <w:rsid w:val="00E958CF"/>
    <w:rsid w:val="00E95EAC"/>
    <w:rsid w:val="00EA0D6E"/>
    <w:rsid w:val="00EA1945"/>
    <w:rsid w:val="00EA3620"/>
    <w:rsid w:val="00EA49C7"/>
    <w:rsid w:val="00EA6677"/>
    <w:rsid w:val="00EA6D27"/>
    <w:rsid w:val="00EB0F57"/>
    <w:rsid w:val="00EB198D"/>
    <w:rsid w:val="00EB2E84"/>
    <w:rsid w:val="00EB5A27"/>
    <w:rsid w:val="00EB5B7D"/>
    <w:rsid w:val="00EB6B3D"/>
    <w:rsid w:val="00EB78B9"/>
    <w:rsid w:val="00EC34DA"/>
    <w:rsid w:val="00EC5FB0"/>
    <w:rsid w:val="00EC660C"/>
    <w:rsid w:val="00ED04CE"/>
    <w:rsid w:val="00ED2BDC"/>
    <w:rsid w:val="00ED4F6E"/>
    <w:rsid w:val="00ED6226"/>
    <w:rsid w:val="00EE24EB"/>
    <w:rsid w:val="00EE2ADB"/>
    <w:rsid w:val="00EE32D2"/>
    <w:rsid w:val="00EE365E"/>
    <w:rsid w:val="00EE7998"/>
    <w:rsid w:val="00EE7A72"/>
    <w:rsid w:val="00EF1B04"/>
    <w:rsid w:val="00EF2149"/>
    <w:rsid w:val="00EF327C"/>
    <w:rsid w:val="00EF5692"/>
    <w:rsid w:val="00EF5D66"/>
    <w:rsid w:val="00F00C7F"/>
    <w:rsid w:val="00F02FE4"/>
    <w:rsid w:val="00F038E1"/>
    <w:rsid w:val="00F04AF0"/>
    <w:rsid w:val="00F06E78"/>
    <w:rsid w:val="00F142E6"/>
    <w:rsid w:val="00F16547"/>
    <w:rsid w:val="00F16F73"/>
    <w:rsid w:val="00F17801"/>
    <w:rsid w:val="00F17E7C"/>
    <w:rsid w:val="00F21E04"/>
    <w:rsid w:val="00F2205C"/>
    <w:rsid w:val="00F25F57"/>
    <w:rsid w:val="00F277D4"/>
    <w:rsid w:val="00F307F0"/>
    <w:rsid w:val="00F30ADB"/>
    <w:rsid w:val="00F31CF9"/>
    <w:rsid w:val="00F33A75"/>
    <w:rsid w:val="00F37B74"/>
    <w:rsid w:val="00F37E42"/>
    <w:rsid w:val="00F40805"/>
    <w:rsid w:val="00F44674"/>
    <w:rsid w:val="00F46DF6"/>
    <w:rsid w:val="00F51570"/>
    <w:rsid w:val="00F53D5D"/>
    <w:rsid w:val="00F542CB"/>
    <w:rsid w:val="00F57506"/>
    <w:rsid w:val="00F600FC"/>
    <w:rsid w:val="00F608D1"/>
    <w:rsid w:val="00F6363E"/>
    <w:rsid w:val="00F63E33"/>
    <w:rsid w:val="00F66FB6"/>
    <w:rsid w:val="00F7232C"/>
    <w:rsid w:val="00F77799"/>
    <w:rsid w:val="00F77B46"/>
    <w:rsid w:val="00F77DF4"/>
    <w:rsid w:val="00F80266"/>
    <w:rsid w:val="00F9013F"/>
    <w:rsid w:val="00F9223C"/>
    <w:rsid w:val="00F93551"/>
    <w:rsid w:val="00F94AA0"/>
    <w:rsid w:val="00F95614"/>
    <w:rsid w:val="00F962B3"/>
    <w:rsid w:val="00F9667F"/>
    <w:rsid w:val="00F9724C"/>
    <w:rsid w:val="00F9789F"/>
    <w:rsid w:val="00FA053F"/>
    <w:rsid w:val="00FA16C7"/>
    <w:rsid w:val="00FA1CC6"/>
    <w:rsid w:val="00FA2291"/>
    <w:rsid w:val="00FA29DD"/>
    <w:rsid w:val="00FA2F74"/>
    <w:rsid w:val="00FA32C0"/>
    <w:rsid w:val="00FA5300"/>
    <w:rsid w:val="00FA68C7"/>
    <w:rsid w:val="00FA6E61"/>
    <w:rsid w:val="00FA7695"/>
    <w:rsid w:val="00FB0FFB"/>
    <w:rsid w:val="00FB2901"/>
    <w:rsid w:val="00FB30C2"/>
    <w:rsid w:val="00FB371C"/>
    <w:rsid w:val="00FB44DD"/>
    <w:rsid w:val="00FB4ED7"/>
    <w:rsid w:val="00FB5D02"/>
    <w:rsid w:val="00FB67DA"/>
    <w:rsid w:val="00FB6D07"/>
    <w:rsid w:val="00FB7DB5"/>
    <w:rsid w:val="00FC0B00"/>
    <w:rsid w:val="00FC5360"/>
    <w:rsid w:val="00FC7D23"/>
    <w:rsid w:val="00FC7FB9"/>
    <w:rsid w:val="00FD3480"/>
    <w:rsid w:val="00FD6185"/>
    <w:rsid w:val="00FE101B"/>
    <w:rsid w:val="00FE28C0"/>
    <w:rsid w:val="00FE4D63"/>
    <w:rsid w:val="00FF11F3"/>
    <w:rsid w:val="00FF1AF6"/>
    <w:rsid w:val="00FF599C"/>
    <w:rsid w:val="00FF6906"/>
    <w:rsid w:val="00FF7958"/>
    <w:rsid w:val="00FF79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95437"/>
  <w15:docId w15:val="{4A85F055-3A2F-46E0-B42E-2CBB74676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6083"/>
    <w:pPr>
      <w:widowControl w:val="0"/>
      <w:adjustRightInd w:val="0"/>
      <w:spacing w:line="360" w:lineRule="atLeast"/>
      <w:ind w:firstLineChars="200" w:firstLine="200"/>
      <w:jc w:val="both"/>
      <w:textAlignment w:val="baseline"/>
    </w:pPr>
    <w:rPr>
      <w:rFonts w:ascii="宋体" w:eastAsia="宋体" w:hAnsi="宋体" w:cs="Times New Roman"/>
      <w:sz w:val="24"/>
      <w:szCs w:val="24"/>
    </w:rPr>
  </w:style>
  <w:style w:type="paragraph" w:styleId="1">
    <w:name w:val="heading 1"/>
    <w:basedOn w:val="a"/>
    <w:next w:val="a"/>
    <w:link w:val="10"/>
    <w:uiPriority w:val="9"/>
    <w:qFormat/>
    <w:rsid w:val="006260F2"/>
    <w:pPr>
      <w:keepNext/>
      <w:keepLines/>
      <w:spacing w:before="340" w:after="330" w:line="578" w:lineRule="atLeast"/>
      <w:outlineLvl w:val="0"/>
    </w:pPr>
    <w:rPr>
      <w:b/>
      <w:bCs/>
      <w:kern w:val="44"/>
      <w:sz w:val="44"/>
      <w:szCs w:val="44"/>
    </w:rPr>
  </w:style>
  <w:style w:type="paragraph" w:styleId="3">
    <w:name w:val="heading 3"/>
    <w:basedOn w:val="a"/>
    <w:next w:val="a"/>
    <w:link w:val="30"/>
    <w:qFormat/>
    <w:rsid w:val="00CF4B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70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24702"/>
    <w:rPr>
      <w:sz w:val="18"/>
      <w:szCs w:val="18"/>
    </w:rPr>
  </w:style>
  <w:style w:type="paragraph" w:styleId="a5">
    <w:name w:val="footer"/>
    <w:basedOn w:val="a"/>
    <w:link w:val="a6"/>
    <w:uiPriority w:val="99"/>
    <w:unhideWhenUsed/>
    <w:rsid w:val="00024702"/>
    <w:pPr>
      <w:tabs>
        <w:tab w:val="center" w:pos="4153"/>
        <w:tab w:val="right" w:pos="8306"/>
      </w:tabs>
      <w:snapToGrid w:val="0"/>
      <w:jc w:val="left"/>
    </w:pPr>
    <w:rPr>
      <w:sz w:val="18"/>
      <w:szCs w:val="18"/>
    </w:rPr>
  </w:style>
  <w:style w:type="character" w:customStyle="1" w:styleId="a6">
    <w:name w:val="页脚 字符"/>
    <w:basedOn w:val="a0"/>
    <w:link w:val="a5"/>
    <w:uiPriority w:val="99"/>
    <w:rsid w:val="00024702"/>
    <w:rPr>
      <w:sz w:val="18"/>
      <w:szCs w:val="18"/>
    </w:rPr>
  </w:style>
  <w:style w:type="paragraph" w:styleId="a7">
    <w:name w:val="List Paragraph"/>
    <w:basedOn w:val="a"/>
    <w:uiPriority w:val="34"/>
    <w:qFormat/>
    <w:rsid w:val="00E14E5B"/>
    <w:pPr>
      <w:ind w:firstLine="420"/>
    </w:pPr>
  </w:style>
  <w:style w:type="paragraph" w:styleId="a8">
    <w:name w:val="Balloon Text"/>
    <w:basedOn w:val="a"/>
    <w:link w:val="a9"/>
    <w:uiPriority w:val="99"/>
    <w:semiHidden/>
    <w:unhideWhenUsed/>
    <w:rsid w:val="009074D2"/>
    <w:pPr>
      <w:spacing w:line="240" w:lineRule="auto"/>
    </w:pPr>
    <w:rPr>
      <w:sz w:val="18"/>
      <w:szCs w:val="18"/>
    </w:rPr>
  </w:style>
  <w:style w:type="character" w:customStyle="1" w:styleId="a9">
    <w:name w:val="批注框文本 字符"/>
    <w:basedOn w:val="a0"/>
    <w:link w:val="a8"/>
    <w:uiPriority w:val="99"/>
    <w:semiHidden/>
    <w:rsid w:val="009074D2"/>
    <w:rPr>
      <w:rFonts w:ascii="宋体" w:eastAsia="宋体" w:hAnsi="宋体" w:cs="Times New Roman"/>
      <w:sz w:val="18"/>
      <w:szCs w:val="18"/>
    </w:rPr>
  </w:style>
  <w:style w:type="paragraph" w:styleId="aa">
    <w:name w:val="Normal (Web)"/>
    <w:basedOn w:val="a"/>
    <w:uiPriority w:val="99"/>
    <w:semiHidden/>
    <w:unhideWhenUsed/>
    <w:rsid w:val="000B03CB"/>
    <w:pPr>
      <w:widowControl/>
      <w:adjustRightInd/>
      <w:spacing w:before="100" w:beforeAutospacing="1" w:after="100" w:afterAutospacing="1" w:line="240" w:lineRule="auto"/>
      <w:jc w:val="left"/>
      <w:textAlignment w:val="auto"/>
    </w:pPr>
    <w:rPr>
      <w:rFonts w:cs="宋体"/>
      <w:kern w:val="0"/>
    </w:rPr>
  </w:style>
  <w:style w:type="character" w:styleId="ab">
    <w:name w:val="Hyperlink"/>
    <w:basedOn w:val="a0"/>
    <w:uiPriority w:val="99"/>
    <w:unhideWhenUsed/>
    <w:rsid w:val="00EC5FB0"/>
    <w:rPr>
      <w:color w:val="0000FF"/>
      <w:u w:val="single"/>
    </w:rPr>
  </w:style>
  <w:style w:type="character" w:customStyle="1" w:styleId="30">
    <w:name w:val="标题 3 字符"/>
    <w:basedOn w:val="a0"/>
    <w:link w:val="3"/>
    <w:rsid w:val="00CF4B8E"/>
    <w:rPr>
      <w:rFonts w:ascii="宋体" w:eastAsia="宋体" w:hAnsi="宋体" w:cs="Times New Roman"/>
      <w:b/>
      <w:bCs/>
      <w:sz w:val="32"/>
      <w:szCs w:val="32"/>
    </w:rPr>
  </w:style>
  <w:style w:type="paragraph" w:customStyle="1" w:styleId="11">
    <w:name w:val="正文1"/>
    <w:basedOn w:val="a"/>
    <w:rsid w:val="0022106A"/>
    <w:pPr>
      <w:widowControl/>
      <w:adjustRightInd/>
      <w:spacing w:before="100" w:beforeAutospacing="1" w:after="100" w:afterAutospacing="1" w:line="240" w:lineRule="auto"/>
      <w:jc w:val="left"/>
      <w:textAlignment w:val="auto"/>
    </w:pPr>
    <w:rPr>
      <w:rFonts w:cs="宋体"/>
      <w:kern w:val="0"/>
    </w:rPr>
  </w:style>
  <w:style w:type="character" w:customStyle="1" w:styleId="10">
    <w:name w:val="标题 1 字符"/>
    <w:basedOn w:val="a0"/>
    <w:link w:val="1"/>
    <w:uiPriority w:val="9"/>
    <w:rsid w:val="006260F2"/>
    <w:rPr>
      <w:rFonts w:ascii="宋体" w:eastAsia="宋体" w:hAnsi="宋体" w:cs="Times New Roman"/>
      <w:b/>
      <w:bCs/>
      <w:kern w:val="44"/>
      <w:sz w:val="44"/>
      <w:szCs w:val="44"/>
    </w:rPr>
  </w:style>
  <w:style w:type="paragraph" w:customStyle="1" w:styleId="reader-word-layer">
    <w:name w:val="reader-word-layer"/>
    <w:basedOn w:val="a"/>
    <w:rsid w:val="003728A7"/>
    <w:pPr>
      <w:widowControl/>
      <w:adjustRightInd/>
      <w:spacing w:before="100" w:beforeAutospacing="1" w:after="100" w:afterAutospacing="1" w:line="240" w:lineRule="auto"/>
      <w:jc w:val="left"/>
      <w:textAlignment w:val="auto"/>
    </w:pPr>
    <w:rPr>
      <w:rFonts w:cs="宋体"/>
      <w:kern w:val="0"/>
    </w:rPr>
  </w:style>
  <w:style w:type="paragraph" w:styleId="TOC">
    <w:name w:val="TOC Heading"/>
    <w:basedOn w:val="1"/>
    <w:next w:val="a"/>
    <w:uiPriority w:val="39"/>
    <w:unhideWhenUsed/>
    <w:qFormat/>
    <w:rsid w:val="00977E62"/>
    <w:pPr>
      <w:widowControl/>
      <w:adjustRightInd/>
      <w:spacing w:before="240" w:after="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33DAD"/>
    <w:pPr>
      <w:tabs>
        <w:tab w:val="right" w:leader="dot" w:pos="9060"/>
      </w:tabs>
      <w:ind w:firstLine="480"/>
      <w:pPrChange w:id="0" w:author="科 雷" w:date="2019-05-20T19:29:00Z">
        <w:pPr>
          <w:widowControl w:val="0"/>
          <w:adjustRightInd w:val="0"/>
          <w:spacing w:line="360" w:lineRule="atLeast"/>
          <w:ind w:firstLineChars="200" w:firstLine="200"/>
          <w:jc w:val="both"/>
          <w:textAlignment w:val="baseline"/>
        </w:pPr>
      </w:pPrChange>
    </w:pPr>
    <w:rPr>
      <w:rPrChange w:id="0" w:author="科 雷" w:date="2019-05-20T19:29:00Z">
        <w:rPr>
          <w:rFonts w:ascii="宋体" w:eastAsia="宋体" w:hAnsi="宋体"/>
          <w:kern w:val="2"/>
          <w:sz w:val="24"/>
          <w:szCs w:val="24"/>
          <w:lang w:val="en-US" w:eastAsia="zh-CN" w:bidi="ar-SA"/>
        </w:rPr>
      </w:rPrChange>
    </w:rPr>
  </w:style>
  <w:style w:type="paragraph" w:styleId="TOC2">
    <w:name w:val="toc 2"/>
    <w:basedOn w:val="a"/>
    <w:next w:val="a"/>
    <w:autoRedefine/>
    <w:uiPriority w:val="39"/>
    <w:unhideWhenUsed/>
    <w:rsid w:val="00814E12"/>
    <w:pPr>
      <w:tabs>
        <w:tab w:val="left" w:pos="1680"/>
        <w:tab w:val="right" w:leader="dot" w:pos="9060"/>
      </w:tabs>
      <w:ind w:leftChars="200" w:left="480" w:firstLine="480"/>
      <w:pPrChange w:id="1" w:author="科 雷" w:date="2019-05-20T19:30:00Z">
        <w:pPr>
          <w:widowControl w:val="0"/>
          <w:adjustRightInd w:val="0"/>
          <w:spacing w:line="360" w:lineRule="atLeast"/>
          <w:ind w:leftChars="200" w:left="420" w:firstLineChars="200" w:firstLine="200"/>
          <w:jc w:val="both"/>
          <w:textAlignment w:val="baseline"/>
        </w:pPr>
      </w:pPrChange>
    </w:pPr>
    <w:rPr>
      <w:rPrChange w:id="1" w:author="科 雷" w:date="2019-05-20T19:30:00Z">
        <w:rPr>
          <w:rFonts w:ascii="宋体" w:eastAsia="宋体" w:hAnsi="宋体"/>
          <w:kern w:val="2"/>
          <w:sz w:val="24"/>
          <w:szCs w:val="24"/>
          <w:lang w:val="en-US" w:eastAsia="zh-CN" w:bidi="ar-SA"/>
        </w:rPr>
      </w:rPrChange>
    </w:rPr>
  </w:style>
  <w:style w:type="paragraph" w:styleId="TOC3">
    <w:name w:val="toc 3"/>
    <w:basedOn w:val="a"/>
    <w:next w:val="a"/>
    <w:autoRedefine/>
    <w:uiPriority w:val="39"/>
    <w:unhideWhenUsed/>
    <w:rsid w:val="00977E62"/>
    <w:pPr>
      <w:ind w:leftChars="400" w:left="840"/>
    </w:pPr>
  </w:style>
  <w:style w:type="paragraph" w:styleId="ac">
    <w:name w:val="Date"/>
    <w:basedOn w:val="a"/>
    <w:next w:val="a"/>
    <w:link w:val="ad"/>
    <w:uiPriority w:val="99"/>
    <w:semiHidden/>
    <w:unhideWhenUsed/>
    <w:rsid w:val="00AC059F"/>
    <w:pPr>
      <w:ind w:leftChars="2500" w:left="100"/>
    </w:pPr>
  </w:style>
  <w:style w:type="character" w:customStyle="1" w:styleId="ad">
    <w:name w:val="日期 字符"/>
    <w:basedOn w:val="a0"/>
    <w:link w:val="ac"/>
    <w:uiPriority w:val="99"/>
    <w:semiHidden/>
    <w:rsid w:val="00AC059F"/>
    <w:rPr>
      <w:rFonts w:ascii="宋体" w:eastAsia="宋体" w:hAnsi="宋体" w:cs="Times New Roman"/>
      <w:sz w:val="24"/>
      <w:szCs w:val="24"/>
    </w:rPr>
  </w:style>
  <w:style w:type="table" w:styleId="ae">
    <w:name w:val="Table Grid"/>
    <w:basedOn w:val="a1"/>
    <w:uiPriority w:val="59"/>
    <w:rsid w:val="00DA70D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qFormat/>
    <w:rsid w:val="00F9667F"/>
    <w:rPr>
      <w:rFonts w:eastAsia="黑体"/>
      <w:b/>
      <w:bCs/>
      <w:color w:val="000000" w:themeColor="text1"/>
      <w:sz w:val="21"/>
    </w:rPr>
  </w:style>
  <w:style w:type="character" w:styleId="af0">
    <w:name w:val="Placeholder Text"/>
    <w:basedOn w:val="a0"/>
    <w:uiPriority w:val="99"/>
    <w:semiHidden/>
    <w:rsid w:val="00442D8E"/>
    <w:rPr>
      <w:color w:val="808080"/>
    </w:rPr>
  </w:style>
  <w:style w:type="character" w:styleId="af1">
    <w:name w:val="annotation reference"/>
    <w:basedOn w:val="a0"/>
    <w:uiPriority w:val="99"/>
    <w:semiHidden/>
    <w:unhideWhenUsed/>
    <w:rsid w:val="00171C23"/>
    <w:rPr>
      <w:sz w:val="21"/>
      <w:szCs w:val="21"/>
    </w:rPr>
  </w:style>
  <w:style w:type="paragraph" w:styleId="af2">
    <w:name w:val="annotation text"/>
    <w:basedOn w:val="a"/>
    <w:link w:val="af3"/>
    <w:uiPriority w:val="99"/>
    <w:semiHidden/>
    <w:unhideWhenUsed/>
    <w:rsid w:val="00171C23"/>
    <w:pPr>
      <w:jc w:val="left"/>
    </w:pPr>
  </w:style>
  <w:style w:type="character" w:customStyle="1" w:styleId="af3">
    <w:name w:val="批注文字 字符"/>
    <w:basedOn w:val="a0"/>
    <w:link w:val="af2"/>
    <w:uiPriority w:val="99"/>
    <w:semiHidden/>
    <w:rsid w:val="00171C23"/>
    <w:rPr>
      <w:rFonts w:ascii="宋体" w:eastAsia="宋体" w:hAnsi="宋体" w:cs="Times New Roman"/>
      <w:sz w:val="24"/>
      <w:szCs w:val="24"/>
    </w:rPr>
  </w:style>
  <w:style w:type="paragraph" w:styleId="af4">
    <w:name w:val="annotation subject"/>
    <w:basedOn w:val="af2"/>
    <w:next w:val="af2"/>
    <w:link w:val="af5"/>
    <w:uiPriority w:val="99"/>
    <w:semiHidden/>
    <w:unhideWhenUsed/>
    <w:rsid w:val="00171C23"/>
    <w:rPr>
      <w:b/>
      <w:bCs/>
    </w:rPr>
  </w:style>
  <w:style w:type="character" w:customStyle="1" w:styleId="af5">
    <w:name w:val="批注主题 字符"/>
    <w:basedOn w:val="af3"/>
    <w:link w:val="af4"/>
    <w:uiPriority w:val="99"/>
    <w:semiHidden/>
    <w:rsid w:val="00171C23"/>
    <w:rPr>
      <w:rFonts w:ascii="宋体" w:eastAsia="宋体" w:hAnsi="宋体" w:cs="Times New Roman"/>
      <w:b/>
      <w:bCs/>
      <w:sz w:val="24"/>
      <w:szCs w:val="24"/>
    </w:rPr>
  </w:style>
  <w:style w:type="paragraph" w:styleId="af6">
    <w:name w:val="Revision"/>
    <w:hidden/>
    <w:uiPriority w:val="99"/>
    <w:semiHidden/>
    <w:rsid w:val="00A6116E"/>
    <w:rPr>
      <w:rFonts w:ascii="宋体" w:eastAsia="宋体" w:hAnsi="宋体" w:cs="Times New Roman"/>
      <w:sz w:val="24"/>
      <w:szCs w:val="24"/>
    </w:rPr>
  </w:style>
  <w:style w:type="character" w:styleId="af7">
    <w:name w:val="Unresolved Mention"/>
    <w:basedOn w:val="a0"/>
    <w:uiPriority w:val="99"/>
    <w:semiHidden/>
    <w:unhideWhenUsed/>
    <w:rsid w:val="00E33D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1535">
      <w:bodyDiv w:val="1"/>
      <w:marLeft w:val="0"/>
      <w:marRight w:val="0"/>
      <w:marTop w:val="0"/>
      <w:marBottom w:val="0"/>
      <w:divBdr>
        <w:top w:val="none" w:sz="0" w:space="0" w:color="auto"/>
        <w:left w:val="none" w:sz="0" w:space="0" w:color="auto"/>
        <w:bottom w:val="none" w:sz="0" w:space="0" w:color="auto"/>
        <w:right w:val="none" w:sz="0" w:space="0" w:color="auto"/>
      </w:divBdr>
    </w:div>
    <w:div w:id="32779196">
      <w:bodyDiv w:val="1"/>
      <w:marLeft w:val="0"/>
      <w:marRight w:val="0"/>
      <w:marTop w:val="0"/>
      <w:marBottom w:val="0"/>
      <w:divBdr>
        <w:top w:val="none" w:sz="0" w:space="0" w:color="auto"/>
        <w:left w:val="none" w:sz="0" w:space="0" w:color="auto"/>
        <w:bottom w:val="none" w:sz="0" w:space="0" w:color="auto"/>
        <w:right w:val="none" w:sz="0" w:space="0" w:color="auto"/>
      </w:divBdr>
    </w:div>
    <w:div w:id="91046755">
      <w:bodyDiv w:val="1"/>
      <w:marLeft w:val="0"/>
      <w:marRight w:val="0"/>
      <w:marTop w:val="0"/>
      <w:marBottom w:val="0"/>
      <w:divBdr>
        <w:top w:val="none" w:sz="0" w:space="0" w:color="auto"/>
        <w:left w:val="none" w:sz="0" w:space="0" w:color="auto"/>
        <w:bottom w:val="none" w:sz="0" w:space="0" w:color="auto"/>
        <w:right w:val="none" w:sz="0" w:space="0" w:color="auto"/>
      </w:divBdr>
    </w:div>
    <w:div w:id="163976915">
      <w:bodyDiv w:val="1"/>
      <w:marLeft w:val="0"/>
      <w:marRight w:val="0"/>
      <w:marTop w:val="0"/>
      <w:marBottom w:val="0"/>
      <w:divBdr>
        <w:top w:val="none" w:sz="0" w:space="0" w:color="auto"/>
        <w:left w:val="none" w:sz="0" w:space="0" w:color="auto"/>
        <w:bottom w:val="none" w:sz="0" w:space="0" w:color="auto"/>
        <w:right w:val="none" w:sz="0" w:space="0" w:color="auto"/>
      </w:divBdr>
    </w:div>
    <w:div w:id="169176456">
      <w:bodyDiv w:val="1"/>
      <w:marLeft w:val="0"/>
      <w:marRight w:val="0"/>
      <w:marTop w:val="0"/>
      <w:marBottom w:val="0"/>
      <w:divBdr>
        <w:top w:val="none" w:sz="0" w:space="0" w:color="auto"/>
        <w:left w:val="none" w:sz="0" w:space="0" w:color="auto"/>
        <w:bottom w:val="none" w:sz="0" w:space="0" w:color="auto"/>
        <w:right w:val="none" w:sz="0" w:space="0" w:color="auto"/>
      </w:divBdr>
    </w:div>
    <w:div w:id="173422047">
      <w:bodyDiv w:val="1"/>
      <w:marLeft w:val="0"/>
      <w:marRight w:val="0"/>
      <w:marTop w:val="0"/>
      <w:marBottom w:val="0"/>
      <w:divBdr>
        <w:top w:val="none" w:sz="0" w:space="0" w:color="auto"/>
        <w:left w:val="none" w:sz="0" w:space="0" w:color="auto"/>
        <w:bottom w:val="none" w:sz="0" w:space="0" w:color="auto"/>
        <w:right w:val="none" w:sz="0" w:space="0" w:color="auto"/>
      </w:divBdr>
      <w:divsChild>
        <w:div w:id="393166916">
          <w:marLeft w:val="0"/>
          <w:marRight w:val="0"/>
          <w:marTop w:val="0"/>
          <w:marBottom w:val="0"/>
          <w:divBdr>
            <w:top w:val="none" w:sz="0" w:space="0" w:color="auto"/>
            <w:left w:val="none" w:sz="0" w:space="0" w:color="auto"/>
            <w:bottom w:val="none" w:sz="0" w:space="0" w:color="auto"/>
            <w:right w:val="none" w:sz="0" w:space="0" w:color="auto"/>
          </w:divBdr>
          <w:divsChild>
            <w:div w:id="884757497">
              <w:marLeft w:val="0"/>
              <w:marRight w:val="0"/>
              <w:marTop w:val="0"/>
              <w:marBottom w:val="0"/>
              <w:divBdr>
                <w:top w:val="none" w:sz="0" w:space="0" w:color="auto"/>
                <w:left w:val="none" w:sz="0" w:space="0" w:color="auto"/>
                <w:bottom w:val="none" w:sz="0" w:space="0" w:color="auto"/>
                <w:right w:val="none" w:sz="0" w:space="0" w:color="auto"/>
              </w:divBdr>
              <w:divsChild>
                <w:div w:id="77000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137862">
      <w:bodyDiv w:val="1"/>
      <w:marLeft w:val="0"/>
      <w:marRight w:val="0"/>
      <w:marTop w:val="0"/>
      <w:marBottom w:val="0"/>
      <w:divBdr>
        <w:top w:val="none" w:sz="0" w:space="0" w:color="auto"/>
        <w:left w:val="none" w:sz="0" w:space="0" w:color="auto"/>
        <w:bottom w:val="none" w:sz="0" w:space="0" w:color="auto"/>
        <w:right w:val="none" w:sz="0" w:space="0" w:color="auto"/>
      </w:divBdr>
    </w:div>
    <w:div w:id="347608803">
      <w:bodyDiv w:val="1"/>
      <w:marLeft w:val="0"/>
      <w:marRight w:val="0"/>
      <w:marTop w:val="0"/>
      <w:marBottom w:val="0"/>
      <w:divBdr>
        <w:top w:val="none" w:sz="0" w:space="0" w:color="auto"/>
        <w:left w:val="none" w:sz="0" w:space="0" w:color="auto"/>
        <w:bottom w:val="none" w:sz="0" w:space="0" w:color="auto"/>
        <w:right w:val="none" w:sz="0" w:space="0" w:color="auto"/>
      </w:divBdr>
    </w:div>
    <w:div w:id="441652986">
      <w:bodyDiv w:val="1"/>
      <w:marLeft w:val="0"/>
      <w:marRight w:val="0"/>
      <w:marTop w:val="0"/>
      <w:marBottom w:val="0"/>
      <w:divBdr>
        <w:top w:val="none" w:sz="0" w:space="0" w:color="auto"/>
        <w:left w:val="none" w:sz="0" w:space="0" w:color="auto"/>
        <w:bottom w:val="none" w:sz="0" w:space="0" w:color="auto"/>
        <w:right w:val="none" w:sz="0" w:space="0" w:color="auto"/>
      </w:divBdr>
    </w:div>
    <w:div w:id="463935555">
      <w:bodyDiv w:val="1"/>
      <w:marLeft w:val="0"/>
      <w:marRight w:val="0"/>
      <w:marTop w:val="0"/>
      <w:marBottom w:val="0"/>
      <w:divBdr>
        <w:top w:val="none" w:sz="0" w:space="0" w:color="auto"/>
        <w:left w:val="none" w:sz="0" w:space="0" w:color="auto"/>
        <w:bottom w:val="none" w:sz="0" w:space="0" w:color="auto"/>
        <w:right w:val="none" w:sz="0" w:space="0" w:color="auto"/>
      </w:divBdr>
      <w:divsChild>
        <w:div w:id="1273631963">
          <w:marLeft w:val="0"/>
          <w:marRight w:val="0"/>
          <w:marTop w:val="0"/>
          <w:marBottom w:val="0"/>
          <w:divBdr>
            <w:top w:val="none" w:sz="0" w:space="0" w:color="auto"/>
            <w:left w:val="none" w:sz="0" w:space="0" w:color="auto"/>
            <w:bottom w:val="none" w:sz="0" w:space="0" w:color="auto"/>
            <w:right w:val="none" w:sz="0" w:space="0" w:color="auto"/>
          </w:divBdr>
        </w:div>
      </w:divsChild>
    </w:div>
    <w:div w:id="493692948">
      <w:bodyDiv w:val="1"/>
      <w:marLeft w:val="0"/>
      <w:marRight w:val="0"/>
      <w:marTop w:val="0"/>
      <w:marBottom w:val="0"/>
      <w:divBdr>
        <w:top w:val="none" w:sz="0" w:space="0" w:color="auto"/>
        <w:left w:val="none" w:sz="0" w:space="0" w:color="auto"/>
        <w:bottom w:val="none" w:sz="0" w:space="0" w:color="auto"/>
        <w:right w:val="none" w:sz="0" w:space="0" w:color="auto"/>
      </w:divBdr>
      <w:divsChild>
        <w:div w:id="791246737">
          <w:marLeft w:val="0"/>
          <w:marRight w:val="0"/>
          <w:marTop w:val="0"/>
          <w:marBottom w:val="0"/>
          <w:divBdr>
            <w:top w:val="none" w:sz="0" w:space="0" w:color="auto"/>
            <w:left w:val="none" w:sz="0" w:space="0" w:color="auto"/>
            <w:bottom w:val="none" w:sz="0" w:space="0" w:color="auto"/>
            <w:right w:val="none" w:sz="0" w:space="0" w:color="auto"/>
          </w:divBdr>
        </w:div>
      </w:divsChild>
    </w:div>
    <w:div w:id="493911495">
      <w:bodyDiv w:val="1"/>
      <w:marLeft w:val="0"/>
      <w:marRight w:val="0"/>
      <w:marTop w:val="0"/>
      <w:marBottom w:val="0"/>
      <w:divBdr>
        <w:top w:val="none" w:sz="0" w:space="0" w:color="auto"/>
        <w:left w:val="none" w:sz="0" w:space="0" w:color="auto"/>
        <w:bottom w:val="none" w:sz="0" w:space="0" w:color="auto"/>
        <w:right w:val="none" w:sz="0" w:space="0" w:color="auto"/>
      </w:divBdr>
    </w:div>
    <w:div w:id="562570318">
      <w:bodyDiv w:val="1"/>
      <w:marLeft w:val="0"/>
      <w:marRight w:val="0"/>
      <w:marTop w:val="0"/>
      <w:marBottom w:val="0"/>
      <w:divBdr>
        <w:top w:val="none" w:sz="0" w:space="0" w:color="auto"/>
        <w:left w:val="none" w:sz="0" w:space="0" w:color="auto"/>
        <w:bottom w:val="none" w:sz="0" w:space="0" w:color="auto"/>
        <w:right w:val="none" w:sz="0" w:space="0" w:color="auto"/>
      </w:divBdr>
    </w:div>
    <w:div w:id="568151140">
      <w:bodyDiv w:val="1"/>
      <w:marLeft w:val="0"/>
      <w:marRight w:val="0"/>
      <w:marTop w:val="0"/>
      <w:marBottom w:val="0"/>
      <w:divBdr>
        <w:top w:val="none" w:sz="0" w:space="0" w:color="auto"/>
        <w:left w:val="none" w:sz="0" w:space="0" w:color="auto"/>
        <w:bottom w:val="none" w:sz="0" w:space="0" w:color="auto"/>
        <w:right w:val="none" w:sz="0" w:space="0" w:color="auto"/>
      </w:divBdr>
    </w:div>
    <w:div w:id="591815446">
      <w:bodyDiv w:val="1"/>
      <w:marLeft w:val="0"/>
      <w:marRight w:val="0"/>
      <w:marTop w:val="0"/>
      <w:marBottom w:val="0"/>
      <w:divBdr>
        <w:top w:val="none" w:sz="0" w:space="0" w:color="auto"/>
        <w:left w:val="none" w:sz="0" w:space="0" w:color="auto"/>
        <w:bottom w:val="none" w:sz="0" w:space="0" w:color="auto"/>
        <w:right w:val="none" w:sz="0" w:space="0" w:color="auto"/>
      </w:divBdr>
    </w:div>
    <w:div w:id="592396054">
      <w:bodyDiv w:val="1"/>
      <w:marLeft w:val="0"/>
      <w:marRight w:val="0"/>
      <w:marTop w:val="0"/>
      <w:marBottom w:val="0"/>
      <w:divBdr>
        <w:top w:val="none" w:sz="0" w:space="0" w:color="auto"/>
        <w:left w:val="none" w:sz="0" w:space="0" w:color="auto"/>
        <w:bottom w:val="none" w:sz="0" w:space="0" w:color="auto"/>
        <w:right w:val="none" w:sz="0" w:space="0" w:color="auto"/>
      </w:divBdr>
    </w:div>
    <w:div w:id="594216070">
      <w:bodyDiv w:val="1"/>
      <w:marLeft w:val="0"/>
      <w:marRight w:val="0"/>
      <w:marTop w:val="0"/>
      <w:marBottom w:val="0"/>
      <w:divBdr>
        <w:top w:val="none" w:sz="0" w:space="0" w:color="auto"/>
        <w:left w:val="none" w:sz="0" w:space="0" w:color="auto"/>
        <w:bottom w:val="none" w:sz="0" w:space="0" w:color="auto"/>
        <w:right w:val="none" w:sz="0" w:space="0" w:color="auto"/>
      </w:divBdr>
    </w:div>
    <w:div w:id="604578388">
      <w:bodyDiv w:val="1"/>
      <w:marLeft w:val="0"/>
      <w:marRight w:val="0"/>
      <w:marTop w:val="0"/>
      <w:marBottom w:val="0"/>
      <w:divBdr>
        <w:top w:val="none" w:sz="0" w:space="0" w:color="auto"/>
        <w:left w:val="none" w:sz="0" w:space="0" w:color="auto"/>
        <w:bottom w:val="none" w:sz="0" w:space="0" w:color="auto"/>
        <w:right w:val="none" w:sz="0" w:space="0" w:color="auto"/>
      </w:divBdr>
    </w:div>
    <w:div w:id="687758106">
      <w:bodyDiv w:val="1"/>
      <w:marLeft w:val="0"/>
      <w:marRight w:val="0"/>
      <w:marTop w:val="0"/>
      <w:marBottom w:val="0"/>
      <w:divBdr>
        <w:top w:val="none" w:sz="0" w:space="0" w:color="auto"/>
        <w:left w:val="none" w:sz="0" w:space="0" w:color="auto"/>
        <w:bottom w:val="none" w:sz="0" w:space="0" w:color="auto"/>
        <w:right w:val="none" w:sz="0" w:space="0" w:color="auto"/>
      </w:divBdr>
    </w:div>
    <w:div w:id="721446930">
      <w:bodyDiv w:val="1"/>
      <w:marLeft w:val="0"/>
      <w:marRight w:val="0"/>
      <w:marTop w:val="0"/>
      <w:marBottom w:val="0"/>
      <w:divBdr>
        <w:top w:val="none" w:sz="0" w:space="0" w:color="auto"/>
        <w:left w:val="none" w:sz="0" w:space="0" w:color="auto"/>
        <w:bottom w:val="none" w:sz="0" w:space="0" w:color="auto"/>
        <w:right w:val="none" w:sz="0" w:space="0" w:color="auto"/>
      </w:divBdr>
    </w:div>
    <w:div w:id="731730175">
      <w:bodyDiv w:val="1"/>
      <w:marLeft w:val="0"/>
      <w:marRight w:val="0"/>
      <w:marTop w:val="0"/>
      <w:marBottom w:val="0"/>
      <w:divBdr>
        <w:top w:val="none" w:sz="0" w:space="0" w:color="auto"/>
        <w:left w:val="none" w:sz="0" w:space="0" w:color="auto"/>
        <w:bottom w:val="none" w:sz="0" w:space="0" w:color="auto"/>
        <w:right w:val="none" w:sz="0" w:space="0" w:color="auto"/>
      </w:divBdr>
      <w:divsChild>
        <w:div w:id="1787456547">
          <w:marLeft w:val="0"/>
          <w:marRight w:val="0"/>
          <w:marTop w:val="0"/>
          <w:marBottom w:val="0"/>
          <w:divBdr>
            <w:top w:val="none" w:sz="0" w:space="0" w:color="auto"/>
            <w:left w:val="none" w:sz="0" w:space="0" w:color="auto"/>
            <w:bottom w:val="none" w:sz="0" w:space="0" w:color="auto"/>
            <w:right w:val="none" w:sz="0" w:space="0" w:color="auto"/>
          </w:divBdr>
          <w:divsChild>
            <w:div w:id="95488353">
              <w:marLeft w:val="0"/>
              <w:marRight w:val="0"/>
              <w:marTop w:val="0"/>
              <w:marBottom w:val="0"/>
              <w:divBdr>
                <w:top w:val="none" w:sz="0" w:space="0" w:color="auto"/>
                <w:left w:val="none" w:sz="0" w:space="0" w:color="auto"/>
                <w:bottom w:val="none" w:sz="0" w:space="0" w:color="auto"/>
                <w:right w:val="none" w:sz="0" w:space="0" w:color="auto"/>
              </w:divBdr>
              <w:divsChild>
                <w:div w:id="1591738635">
                  <w:marLeft w:val="0"/>
                  <w:marRight w:val="0"/>
                  <w:marTop w:val="0"/>
                  <w:marBottom w:val="0"/>
                  <w:divBdr>
                    <w:top w:val="none" w:sz="0" w:space="0" w:color="auto"/>
                    <w:left w:val="none" w:sz="0" w:space="0" w:color="auto"/>
                    <w:bottom w:val="none" w:sz="0" w:space="0" w:color="auto"/>
                    <w:right w:val="none" w:sz="0" w:space="0" w:color="auto"/>
                  </w:divBdr>
                  <w:divsChild>
                    <w:div w:id="2058354907">
                      <w:marLeft w:val="0"/>
                      <w:marRight w:val="0"/>
                      <w:marTop w:val="0"/>
                      <w:marBottom w:val="0"/>
                      <w:divBdr>
                        <w:top w:val="none" w:sz="0" w:space="0" w:color="auto"/>
                        <w:left w:val="none" w:sz="0" w:space="0" w:color="auto"/>
                        <w:bottom w:val="none" w:sz="0" w:space="0" w:color="auto"/>
                        <w:right w:val="none" w:sz="0" w:space="0" w:color="auto"/>
                      </w:divBdr>
                      <w:divsChild>
                        <w:div w:id="619652515">
                          <w:marLeft w:val="0"/>
                          <w:marRight w:val="0"/>
                          <w:marTop w:val="0"/>
                          <w:marBottom w:val="0"/>
                          <w:divBdr>
                            <w:top w:val="none" w:sz="0" w:space="0" w:color="auto"/>
                            <w:left w:val="none" w:sz="0" w:space="0" w:color="auto"/>
                            <w:bottom w:val="none" w:sz="0" w:space="0" w:color="auto"/>
                            <w:right w:val="none" w:sz="0" w:space="0" w:color="auto"/>
                          </w:divBdr>
                          <w:divsChild>
                            <w:div w:id="611547072">
                              <w:marLeft w:val="0"/>
                              <w:marRight w:val="0"/>
                              <w:marTop w:val="0"/>
                              <w:marBottom w:val="0"/>
                              <w:divBdr>
                                <w:top w:val="none" w:sz="0" w:space="0" w:color="auto"/>
                                <w:left w:val="none" w:sz="0" w:space="0" w:color="auto"/>
                                <w:bottom w:val="none" w:sz="0" w:space="0" w:color="auto"/>
                                <w:right w:val="none" w:sz="0" w:space="0" w:color="auto"/>
                              </w:divBdr>
                              <w:divsChild>
                                <w:div w:id="1249190428">
                                  <w:marLeft w:val="0"/>
                                  <w:marRight w:val="0"/>
                                  <w:marTop w:val="0"/>
                                  <w:marBottom w:val="0"/>
                                  <w:divBdr>
                                    <w:top w:val="none" w:sz="0" w:space="0" w:color="auto"/>
                                    <w:left w:val="none" w:sz="0" w:space="0" w:color="auto"/>
                                    <w:bottom w:val="none" w:sz="0" w:space="0" w:color="auto"/>
                                    <w:right w:val="none" w:sz="0" w:space="0" w:color="auto"/>
                                  </w:divBdr>
                                  <w:divsChild>
                                    <w:div w:id="659886563">
                                      <w:marLeft w:val="0"/>
                                      <w:marRight w:val="0"/>
                                      <w:marTop w:val="0"/>
                                      <w:marBottom w:val="0"/>
                                      <w:divBdr>
                                        <w:top w:val="none" w:sz="0" w:space="0" w:color="auto"/>
                                        <w:left w:val="none" w:sz="0" w:space="0" w:color="auto"/>
                                        <w:bottom w:val="none" w:sz="0" w:space="0" w:color="auto"/>
                                        <w:right w:val="none" w:sz="0" w:space="0" w:color="auto"/>
                                      </w:divBdr>
                                      <w:divsChild>
                                        <w:div w:id="1963412766">
                                          <w:marLeft w:val="0"/>
                                          <w:marRight w:val="0"/>
                                          <w:marTop w:val="0"/>
                                          <w:marBottom w:val="0"/>
                                          <w:divBdr>
                                            <w:top w:val="none" w:sz="0" w:space="0" w:color="auto"/>
                                            <w:left w:val="none" w:sz="0" w:space="0" w:color="auto"/>
                                            <w:bottom w:val="none" w:sz="0" w:space="0" w:color="auto"/>
                                            <w:right w:val="none" w:sz="0" w:space="0" w:color="auto"/>
                                          </w:divBdr>
                                          <w:divsChild>
                                            <w:div w:id="1046762385">
                                              <w:marLeft w:val="0"/>
                                              <w:marRight w:val="0"/>
                                              <w:marTop w:val="0"/>
                                              <w:marBottom w:val="0"/>
                                              <w:divBdr>
                                                <w:top w:val="none" w:sz="0" w:space="0" w:color="auto"/>
                                                <w:left w:val="none" w:sz="0" w:space="0" w:color="auto"/>
                                                <w:bottom w:val="none" w:sz="0" w:space="0" w:color="auto"/>
                                                <w:right w:val="none" w:sz="0" w:space="0" w:color="auto"/>
                                              </w:divBdr>
                                              <w:divsChild>
                                                <w:div w:id="1616477294">
                                                  <w:marLeft w:val="0"/>
                                                  <w:marRight w:val="0"/>
                                                  <w:marTop w:val="0"/>
                                                  <w:marBottom w:val="0"/>
                                                  <w:divBdr>
                                                    <w:top w:val="none" w:sz="0" w:space="0" w:color="auto"/>
                                                    <w:left w:val="none" w:sz="0" w:space="0" w:color="auto"/>
                                                    <w:bottom w:val="none" w:sz="0" w:space="0" w:color="auto"/>
                                                    <w:right w:val="none" w:sz="0" w:space="0" w:color="auto"/>
                                                  </w:divBdr>
                                                  <w:divsChild>
                                                    <w:div w:id="196702268">
                                                      <w:marLeft w:val="0"/>
                                                      <w:marRight w:val="0"/>
                                                      <w:marTop w:val="0"/>
                                                      <w:marBottom w:val="0"/>
                                                      <w:divBdr>
                                                        <w:top w:val="none" w:sz="0" w:space="0" w:color="auto"/>
                                                        <w:left w:val="none" w:sz="0" w:space="0" w:color="auto"/>
                                                        <w:bottom w:val="none" w:sz="0" w:space="0" w:color="auto"/>
                                                        <w:right w:val="none" w:sz="0" w:space="0" w:color="auto"/>
                                                      </w:divBdr>
                                                      <w:divsChild>
                                                        <w:div w:id="2145610816">
                                                          <w:marLeft w:val="0"/>
                                                          <w:marRight w:val="0"/>
                                                          <w:marTop w:val="0"/>
                                                          <w:marBottom w:val="0"/>
                                                          <w:divBdr>
                                                            <w:top w:val="none" w:sz="0" w:space="0" w:color="auto"/>
                                                            <w:left w:val="none" w:sz="0" w:space="0" w:color="auto"/>
                                                            <w:bottom w:val="none" w:sz="0" w:space="0" w:color="auto"/>
                                                            <w:right w:val="none" w:sz="0" w:space="0" w:color="auto"/>
                                                          </w:divBdr>
                                                          <w:divsChild>
                                                            <w:div w:id="10092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4812683">
      <w:bodyDiv w:val="1"/>
      <w:marLeft w:val="0"/>
      <w:marRight w:val="0"/>
      <w:marTop w:val="0"/>
      <w:marBottom w:val="0"/>
      <w:divBdr>
        <w:top w:val="none" w:sz="0" w:space="0" w:color="auto"/>
        <w:left w:val="none" w:sz="0" w:space="0" w:color="auto"/>
        <w:bottom w:val="none" w:sz="0" w:space="0" w:color="auto"/>
        <w:right w:val="none" w:sz="0" w:space="0" w:color="auto"/>
      </w:divBdr>
    </w:div>
    <w:div w:id="784924831">
      <w:bodyDiv w:val="1"/>
      <w:marLeft w:val="0"/>
      <w:marRight w:val="0"/>
      <w:marTop w:val="0"/>
      <w:marBottom w:val="0"/>
      <w:divBdr>
        <w:top w:val="none" w:sz="0" w:space="0" w:color="auto"/>
        <w:left w:val="none" w:sz="0" w:space="0" w:color="auto"/>
        <w:bottom w:val="none" w:sz="0" w:space="0" w:color="auto"/>
        <w:right w:val="none" w:sz="0" w:space="0" w:color="auto"/>
      </w:divBdr>
      <w:divsChild>
        <w:div w:id="1804228665">
          <w:marLeft w:val="0"/>
          <w:marRight w:val="0"/>
          <w:marTop w:val="0"/>
          <w:marBottom w:val="0"/>
          <w:divBdr>
            <w:top w:val="none" w:sz="0" w:space="0" w:color="auto"/>
            <w:left w:val="none" w:sz="0" w:space="0" w:color="auto"/>
            <w:bottom w:val="none" w:sz="0" w:space="0" w:color="auto"/>
            <w:right w:val="none" w:sz="0" w:space="0" w:color="auto"/>
          </w:divBdr>
        </w:div>
      </w:divsChild>
    </w:div>
    <w:div w:id="785924475">
      <w:bodyDiv w:val="1"/>
      <w:marLeft w:val="0"/>
      <w:marRight w:val="0"/>
      <w:marTop w:val="0"/>
      <w:marBottom w:val="0"/>
      <w:divBdr>
        <w:top w:val="none" w:sz="0" w:space="0" w:color="auto"/>
        <w:left w:val="none" w:sz="0" w:space="0" w:color="auto"/>
        <w:bottom w:val="none" w:sz="0" w:space="0" w:color="auto"/>
        <w:right w:val="none" w:sz="0" w:space="0" w:color="auto"/>
      </w:divBdr>
    </w:div>
    <w:div w:id="792213083">
      <w:bodyDiv w:val="1"/>
      <w:marLeft w:val="0"/>
      <w:marRight w:val="0"/>
      <w:marTop w:val="0"/>
      <w:marBottom w:val="0"/>
      <w:divBdr>
        <w:top w:val="none" w:sz="0" w:space="0" w:color="auto"/>
        <w:left w:val="none" w:sz="0" w:space="0" w:color="auto"/>
        <w:bottom w:val="none" w:sz="0" w:space="0" w:color="auto"/>
        <w:right w:val="none" w:sz="0" w:space="0" w:color="auto"/>
      </w:divBdr>
    </w:div>
    <w:div w:id="915824518">
      <w:bodyDiv w:val="1"/>
      <w:marLeft w:val="0"/>
      <w:marRight w:val="0"/>
      <w:marTop w:val="0"/>
      <w:marBottom w:val="0"/>
      <w:divBdr>
        <w:top w:val="none" w:sz="0" w:space="0" w:color="auto"/>
        <w:left w:val="none" w:sz="0" w:space="0" w:color="auto"/>
        <w:bottom w:val="none" w:sz="0" w:space="0" w:color="auto"/>
        <w:right w:val="none" w:sz="0" w:space="0" w:color="auto"/>
      </w:divBdr>
    </w:div>
    <w:div w:id="938216693">
      <w:bodyDiv w:val="1"/>
      <w:marLeft w:val="0"/>
      <w:marRight w:val="0"/>
      <w:marTop w:val="0"/>
      <w:marBottom w:val="0"/>
      <w:divBdr>
        <w:top w:val="none" w:sz="0" w:space="0" w:color="auto"/>
        <w:left w:val="none" w:sz="0" w:space="0" w:color="auto"/>
        <w:bottom w:val="none" w:sz="0" w:space="0" w:color="auto"/>
        <w:right w:val="none" w:sz="0" w:space="0" w:color="auto"/>
      </w:divBdr>
    </w:div>
    <w:div w:id="1051466123">
      <w:bodyDiv w:val="1"/>
      <w:marLeft w:val="0"/>
      <w:marRight w:val="0"/>
      <w:marTop w:val="0"/>
      <w:marBottom w:val="0"/>
      <w:divBdr>
        <w:top w:val="none" w:sz="0" w:space="0" w:color="auto"/>
        <w:left w:val="none" w:sz="0" w:space="0" w:color="auto"/>
        <w:bottom w:val="none" w:sz="0" w:space="0" w:color="auto"/>
        <w:right w:val="none" w:sz="0" w:space="0" w:color="auto"/>
      </w:divBdr>
    </w:div>
    <w:div w:id="1077286277">
      <w:bodyDiv w:val="1"/>
      <w:marLeft w:val="0"/>
      <w:marRight w:val="0"/>
      <w:marTop w:val="0"/>
      <w:marBottom w:val="0"/>
      <w:divBdr>
        <w:top w:val="none" w:sz="0" w:space="0" w:color="auto"/>
        <w:left w:val="none" w:sz="0" w:space="0" w:color="auto"/>
        <w:bottom w:val="none" w:sz="0" w:space="0" w:color="auto"/>
        <w:right w:val="none" w:sz="0" w:space="0" w:color="auto"/>
      </w:divBdr>
    </w:div>
    <w:div w:id="1277636487">
      <w:bodyDiv w:val="1"/>
      <w:marLeft w:val="0"/>
      <w:marRight w:val="0"/>
      <w:marTop w:val="0"/>
      <w:marBottom w:val="0"/>
      <w:divBdr>
        <w:top w:val="none" w:sz="0" w:space="0" w:color="auto"/>
        <w:left w:val="none" w:sz="0" w:space="0" w:color="auto"/>
        <w:bottom w:val="none" w:sz="0" w:space="0" w:color="auto"/>
        <w:right w:val="none" w:sz="0" w:space="0" w:color="auto"/>
      </w:divBdr>
    </w:div>
    <w:div w:id="1298023153">
      <w:bodyDiv w:val="1"/>
      <w:marLeft w:val="0"/>
      <w:marRight w:val="0"/>
      <w:marTop w:val="0"/>
      <w:marBottom w:val="0"/>
      <w:divBdr>
        <w:top w:val="none" w:sz="0" w:space="0" w:color="auto"/>
        <w:left w:val="none" w:sz="0" w:space="0" w:color="auto"/>
        <w:bottom w:val="none" w:sz="0" w:space="0" w:color="auto"/>
        <w:right w:val="none" w:sz="0" w:space="0" w:color="auto"/>
      </w:divBdr>
    </w:div>
    <w:div w:id="1327174191">
      <w:bodyDiv w:val="1"/>
      <w:marLeft w:val="0"/>
      <w:marRight w:val="0"/>
      <w:marTop w:val="0"/>
      <w:marBottom w:val="0"/>
      <w:divBdr>
        <w:top w:val="none" w:sz="0" w:space="0" w:color="auto"/>
        <w:left w:val="none" w:sz="0" w:space="0" w:color="auto"/>
        <w:bottom w:val="none" w:sz="0" w:space="0" w:color="auto"/>
        <w:right w:val="none" w:sz="0" w:space="0" w:color="auto"/>
      </w:divBdr>
    </w:div>
    <w:div w:id="1357383782">
      <w:bodyDiv w:val="1"/>
      <w:marLeft w:val="0"/>
      <w:marRight w:val="0"/>
      <w:marTop w:val="0"/>
      <w:marBottom w:val="0"/>
      <w:divBdr>
        <w:top w:val="none" w:sz="0" w:space="0" w:color="auto"/>
        <w:left w:val="none" w:sz="0" w:space="0" w:color="auto"/>
        <w:bottom w:val="none" w:sz="0" w:space="0" w:color="auto"/>
        <w:right w:val="none" w:sz="0" w:space="0" w:color="auto"/>
      </w:divBdr>
    </w:div>
    <w:div w:id="1368023488">
      <w:bodyDiv w:val="1"/>
      <w:marLeft w:val="0"/>
      <w:marRight w:val="0"/>
      <w:marTop w:val="0"/>
      <w:marBottom w:val="0"/>
      <w:divBdr>
        <w:top w:val="none" w:sz="0" w:space="0" w:color="auto"/>
        <w:left w:val="none" w:sz="0" w:space="0" w:color="auto"/>
        <w:bottom w:val="none" w:sz="0" w:space="0" w:color="auto"/>
        <w:right w:val="none" w:sz="0" w:space="0" w:color="auto"/>
      </w:divBdr>
    </w:div>
    <w:div w:id="1377318816">
      <w:bodyDiv w:val="1"/>
      <w:marLeft w:val="0"/>
      <w:marRight w:val="0"/>
      <w:marTop w:val="0"/>
      <w:marBottom w:val="0"/>
      <w:divBdr>
        <w:top w:val="none" w:sz="0" w:space="0" w:color="auto"/>
        <w:left w:val="none" w:sz="0" w:space="0" w:color="auto"/>
        <w:bottom w:val="none" w:sz="0" w:space="0" w:color="auto"/>
        <w:right w:val="none" w:sz="0" w:space="0" w:color="auto"/>
      </w:divBdr>
    </w:div>
    <w:div w:id="1439367913">
      <w:bodyDiv w:val="1"/>
      <w:marLeft w:val="0"/>
      <w:marRight w:val="0"/>
      <w:marTop w:val="0"/>
      <w:marBottom w:val="0"/>
      <w:divBdr>
        <w:top w:val="none" w:sz="0" w:space="0" w:color="auto"/>
        <w:left w:val="none" w:sz="0" w:space="0" w:color="auto"/>
        <w:bottom w:val="none" w:sz="0" w:space="0" w:color="auto"/>
        <w:right w:val="none" w:sz="0" w:space="0" w:color="auto"/>
      </w:divBdr>
    </w:div>
    <w:div w:id="1481769553">
      <w:bodyDiv w:val="1"/>
      <w:marLeft w:val="0"/>
      <w:marRight w:val="0"/>
      <w:marTop w:val="0"/>
      <w:marBottom w:val="0"/>
      <w:divBdr>
        <w:top w:val="none" w:sz="0" w:space="0" w:color="auto"/>
        <w:left w:val="none" w:sz="0" w:space="0" w:color="auto"/>
        <w:bottom w:val="none" w:sz="0" w:space="0" w:color="auto"/>
        <w:right w:val="none" w:sz="0" w:space="0" w:color="auto"/>
      </w:divBdr>
    </w:div>
    <w:div w:id="1504472377">
      <w:bodyDiv w:val="1"/>
      <w:marLeft w:val="0"/>
      <w:marRight w:val="0"/>
      <w:marTop w:val="0"/>
      <w:marBottom w:val="0"/>
      <w:divBdr>
        <w:top w:val="none" w:sz="0" w:space="0" w:color="auto"/>
        <w:left w:val="none" w:sz="0" w:space="0" w:color="auto"/>
        <w:bottom w:val="none" w:sz="0" w:space="0" w:color="auto"/>
        <w:right w:val="none" w:sz="0" w:space="0" w:color="auto"/>
      </w:divBdr>
    </w:div>
    <w:div w:id="1600521354">
      <w:bodyDiv w:val="1"/>
      <w:marLeft w:val="0"/>
      <w:marRight w:val="0"/>
      <w:marTop w:val="0"/>
      <w:marBottom w:val="0"/>
      <w:divBdr>
        <w:top w:val="none" w:sz="0" w:space="0" w:color="auto"/>
        <w:left w:val="none" w:sz="0" w:space="0" w:color="auto"/>
        <w:bottom w:val="none" w:sz="0" w:space="0" w:color="auto"/>
        <w:right w:val="none" w:sz="0" w:space="0" w:color="auto"/>
      </w:divBdr>
    </w:div>
    <w:div w:id="1606577036">
      <w:bodyDiv w:val="1"/>
      <w:marLeft w:val="0"/>
      <w:marRight w:val="0"/>
      <w:marTop w:val="0"/>
      <w:marBottom w:val="0"/>
      <w:divBdr>
        <w:top w:val="none" w:sz="0" w:space="0" w:color="auto"/>
        <w:left w:val="none" w:sz="0" w:space="0" w:color="auto"/>
        <w:bottom w:val="none" w:sz="0" w:space="0" w:color="auto"/>
        <w:right w:val="none" w:sz="0" w:space="0" w:color="auto"/>
      </w:divBdr>
    </w:div>
    <w:div w:id="1695839569">
      <w:bodyDiv w:val="1"/>
      <w:marLeft w:val="0"/>
      <w:marRight w:val="0"/>
      <w:marTop w:val="0"/>
      <w:marBottom w:val="0"/>
      <w:divBdr>
        <w:top w:val="none" w:sz="0" w:space="0" w:color="auto"/>
        <w:left w:val="none" w:sz="0" w:space="0" w:color="auto"/>
        <w:bottom w:val="none" w:sz="0" w:space="0" w:color="auto"/>
        <w:right w:val="none" w:sz="0" w:space="0" w:color="auto"/>
      </w:divBdr>
    </w:div>
    <w:div w:id="1703628892">
      <w:bodyDiv w:val="1"/>
      <w:marLeft w:val="0"/>
      <w:marRight w:val="0"/>
      <w:marTop w:val="0"/>
      <w:marBottom w:val="0"/>
      <w:divBdr>
        <w:top w:val="none" w:sz="0" w:space="0" w:color="auto"/>
        <w:left w:val="none" w:sz="0" w:space="0" w:color="auto"/>
        <w:bottom w:val="none" w:sz="0" w:space="0" w:color="auto"/>
        <w:right w:val="none" w:sz="0" w:space="0" w:color="auto"/>
      </w:divBdr>
      <w:divsChild>
        <w:div w:id="514926974">
          <w:marLeft w:val="0"/>
          <w:marRight w:val="0"/>
          <w:marTop w:val="0"/>
          <w:marBottom w:val="0"/>
          <w:divBdr>
            <w:top w:val="none" w:sz="0" w:space="0" w:color="auto"/>
            <w:left w:val="none" w:sz="0" w:space="0" w:color="auto"/>
            <w:bottom w:val="none" w:sz="0" w:space="0" w:color="auto"/>
            <w:right w:val="none" w:sz="0" w:space="0" w:color="auto"/>
          </w:divBdr>
        </w:div>
      </w:divsChild>
    </w:div>
    <w:div w:id="1736052709">
      <w:bodyDiv w:val="1"/>
      <w:marLeft w:val="0"/>
      <w:marRight w:val="0"/>
      <w:marTop w:val="0"/>
      <w:marBottom w:val="0"/>
      <w:divBdr>
        <w:top w:val="none" w:sz="0" w:space="0" w:color="auto"/>
        <w:left w:val="none" w:sz="0" w:space="0" w:color="auto"/>
        <w:bottom w:val="none" w:sz="0" w:space="0" w:color="auto"/>
        <w:right w:val="none" w:sz="0" w:space="0" w:color="auto"/>
      </w:divBdr>
    </w:div>
    <w:div w:id="1789659898">
      <w:bodyDiv w:val="1"/>
      <w:marLeft w:val="0"/>
      <w:marRight w:val="0"/>
      <w:marTop w:val="0"/>
      <w:marBottom w:val="0"/>
      <w:divBdr>
        <w:top w:val="none" w:sz="0" w:space="0" w:color="auto"/>
        <w:left w:val="none" w:sz="0" w:space="0" w:color="auto"/>
        <w:bottom w:val="none" w:sz="0" w:space="0" w:color="auto"/>
        <w:right w:val="none" w:sz="0" w:space="0" w:color="auto"/>
      </w:divBdr>
    </w:div>
    <w:div w:id="1957640592">
      <w:bodyDiv w:val="1"/>
      <w:marLeft w:val="0"/>
      <w:marRight w:val="0"/>
      <w:marTop w:val="0"/>
      <w:marBottom w:val="0"/>
      <w:divBdr>
        <w:top w:val="none" w:sz="0" w:space="0" w:color="auto"/>
        <w:left w:val="none" w:sz="0" w:space="0" w:color="auto"/>
        <w:bottom w:val="none" w:sz="0" w:space="0" w:color="auto"/>
        <w:right w:val="none" w:sz="0" w:space="0" w:color="auto"/>
      </w:divBdr>
    </w:div>
    <w:div w:id="1985086786">
      <w:bodyDiv w:val="1"/>
      <w:marLeft w:val="0"/>
      <w:marRight w:val="0"/>
      <w:marTop w:val="0"/>
      <w:marBottom w:val="0"/>
      <w:divBdr>
        <w:top w:val="none" w:sz="0" w:space="0" w:color="auto"/>
        <w:left w:val="none" w:sz="0" w:space="0" w:color="auto"/>
        <w:bottom w:val="none" w:sz="0" w:space="0" w:color="auto"/>
        <w:right w:val="none" w:sz="0" w:space="0" w:color="auto"/>
      </w:divBdr>
    </w:div>
    <w:div w:id="2001687905">
      <w:bodyDiv w:val="1"/>
      <w:marLeft w:val="0"/>
      <w:marRight w:val="0"/>
      <w:marTop w:val="0"/>
      <w:marBottom w:val="0"/>
      <w:divBdr>
        <w:top w:val="none" w:sz="0" w:space="0" w:color="auto"/>
        <w:left w:val="none" w:sz="0" w:space="0" w:color="auto"/>
        <w:bottom w:val="none" w:sz="0" w:space="0" w:color="auto"/>
        <w:right w:val="none" w:sz="0" w:space="0" w:color="auto"/>
      </w:divBdr>
    </w:div>
    <w:div w:id="2002157132">
      <w:bodyDiv w:val="1"/>
      <w:marLeft w:val="0"/>
      <w:marRight w:val="0"/>
      <w:marTop w:val="0"/>
      <w:marBottom w:val="0"/>
      <w:divBdr>
        <w:top w:val="none" w:sz="0" w:space="0" w:color="auto"/>
        <w:left w:val="none" w:sz="0" w:space="0" w:color="auto"/>
        <w:bottom w:val="none" w:sz="0" w:space="0" w:color="auto"/>
        <w:right w:val="none" w:sz="0" w:space="0" w:color="auto"/>
      </w:divBdr>
    </w:div>
    <w:div w:id="2023508304">
      <w:bodyDiv w:val="1"/>
      <w:marLeft w:val="0"/>
      <w:marRight w:val="0"/>
      <w:marTop w:val="0"/>
      <w:marBottom w:val="0"/>
      <w:divBdr>
        <w:top w:val="none" w:sz="0" w:space="0" w:color="auto"/>
        <w:left w:val="none" w:sz="0" w:space="0" w:color="auto"/>
        <w:bottom w:val="none" w:sz="0" w:space="0" w:color="auto"/>
        <w:right w:val="none" w:sz="0" w:space="0" w:color="auto"/>
      </w:divBdr>
    </w:div>
    <w:div w:id="2026318881">
      <w:bodyDiv w:val="1"/>
      <w:marLeft w:val="0"/>
      <w:marRight w:val="0"/>
      <w:marTop w:val="0"/>
      <w:marBottom w:val="0"/>
      <w:divBdr>
        <w:top w:val="none" w:sz="0" w:space="0" w:color="auto"/>
        <w:left w:val="none" w:sz="0" w:space="0" w:color="auto"/>
        <w:bottom w:val="none" w:sz="0" w:space="0" w:color="auto"/>
        <w:right w:val="none" w:sz="0" w:space="0" w:color="auto"/>
      </w:divBdr>
    </w:div>
    <w:div w:id="2072775532">
      <w:bodyDiv w:val="1"/>
      <w:marLeft w:val="0"/>
      <w:marRight w:val="0"/>
      <w:marTop w:val="0"/>
      <w:marBottom w:val="0"/>
      <w:divBdr>
        <w:top w:val="none" w:sz="0" w:space="0" w:color="auto"/>
        <w:left w:val="none" w:sz="0" w:space="0" w:color="auto"/>
        <w:bottom w:val="none" w:sz="0" w:space="0" w:color="auto"/>
        <w:right w:val="none" w:sz="0" w:space="0" w:color="auto"/>
      </w:divBdr>
    </w:div>
    <w:div w:id="2137870794">
      <w:bodyDiv w:val="1"/>
      <w:marLeft w:val="0"/>
      <w:marRight w:val="0"/>
      <w:marTop w:val="0"/>
      <w:marBottom w:val="0"/>
      <w:divBdr>
        <w:top w:val="none" w:sz="0" w:space="0" w:color="auto"/>
        <w:left w:val="none" w:sz="0" w:space="0" w:color="auto"/>
        <w:bottom w:val="none" w:sz="0" w:space="0" w:color="auto"/>
        <w:right w:val="none" w:sz="0" w:space="0" w:color="auto"/>
      </w:divBdr>
      <w:divsChild>
        <w:div w:id="828640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5.emf"/><Relationship Id="rId39" Type="http://schemas.openxmlformats.org/officeDocument/2006/relationships/package" Target="embeddings/Microsoft_Visio_Drawing66.vsdx"/><Relationship Id="rId21" Type="http://schemas.openxmlformats.org/officeDocument/2006/relationships/image" Target="media/image2.png"/><Relationship Id="rId34" Type="http://schemas.openxmlformats.org/officeDocument/2006/relationships/image" Target="media/image9.emf"/><Relationship Id="rId42" Type="http://schemas.openxmlformats.org/officeDocument/2006/relationships/image" Target="media/image13.emf"/><Relationship Id="rId47" Type="http://schemas.openxmlformats.org/officeDocument/2006/relationships/package" Target="embeddings/Microsoft_Visio_Drawing1010.vsdx"/><Relationship Id="rId50" Type="http://schemas.openxmlformats.org/officeDocument/2006/relationships/image" Target="media/image18.png"/><Relationship Id="rId55" Type="http://schemas.openxmlformats.org/officeDocument/2006/relationships/oleObject" Target="embeddings/oleObject4.bin"/><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package" Target="embeddings/Microsoft_Visio_Drawing23.vsdx"/><Relationship Id="rId11" Type="http://schemas.openxmlformats.org/officeDocument/2006/relationships/footer" Target="footer1.xml"/><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oleObject" Target="embeddings/oleObject3.bin"/><Relationship Id="rId40" Type="http://schemas.openxmlformats.org/officeDocument/2006/relationships/image" Target="media/image12.emf"/><Relationship Id="rId45" Type="http://schemas.openxmlformats.org/officeDocument/2006/relationships/package" Target="embeddings/Microsoft_Visio_Drawing99.vsdx"/><Relationship Id="rId53" Type="http://schemas.openxmlformats.org/officeDocument/2006/relationships/hyperlink" Target="http://baike.baidu.com/view/899.htm" TargetMode="External"/><Relationship Id="rId58" Type="http://schemas.openxmlformats.org/officeDocument/2006/relationships/image" Target="media/image22.emf"/><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image" Target="media/image45.png"/><Relationship Id="rId90" Type="http://schemas.microsoft.com/office/2011/relationships/people" Target="people.xml"/><Relationship Id="rId19" Type="http://schemas.openxmlformats.org/officeDocument/2006/relationships/footer" Target="footer4.xml"/><Relationship Id="rId14" Type="http://schemas.openxmlformats.org/officeDocument/2006/relationships/footer" Target="footer3.xml"/><Relationship Id="rId22" Type="http://schemas.openxmlformats.org/officeDocument/2006/relationships/image" Target="media/image3.emf"/><Relationship Id="rId27" Type="http://schemas.openxmlformats.org/officeDocument/2006/relationships/package" Target="embeddings/Microsoft_Visio_Drawing12.vsdx"/><Relationship Id="rId30" Type="http://schemas.openxmlformats.org/officeDocument/2006/relationships/image" Target="media/image7.emf"/><Relationship Id="rId35" Type="http://schemas.openxmlformats.org/officeDocument/2006/relationships/package" Target="embeddings/Microsoft_Visio_Drawing45.vsdx"/><Relationship Id="rId43" Type="http://schemas.openxmlformats.org/officeDocument/2006/relationships/package" Target="embeddings/Microsoft_Visio_Drawing88.vsdx"/><Relationship Id="rId48" Type="http://schemas.openxmlformats.org/officeDocument/2006/relationships/image" Target="media/image16.png"/><Relationship Id="rId56" Type="http://schemas.openxmlformats.org/officeDocument/2006/relationships/image" Target="media/image21.emf"/><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image" Target="media/image19.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oleObject" Target="embeddings/oleObject1.bin"/><Relationship Id="rId33" Type="http://schemas.openxmlformats.org/officeDocument/2006/relationships/oleObject" Target="embeddings/oleObject2.bin"/><Relationship Id="rId38" Type="http://schemas.openxmlformats.org/officeDocument/2006/relationships/image" Target="media/image11.emf"/><Relationship Id="rId46" Type="http://schemas.openxmlformats.org/officeDocument/2006/relationships/image" Target="media/image15.emf"/><Relationship Id="rId59" Type="http://schemas.openxmlformats.org/officeDocument/2006/relationships/oleObject" Target="embeddings/oleObject5.bin"/><Relationship Id="rId67" Type="http://schemas.openxmlformats.org/officeDocument/2006/relationships/image" Target="media/image30.png"/><Relationship Id="rId20" Type="http://schemas.openxmlformats.org/officeDocument/2006/relationships/footer" Target="footer5.xml"/><Relationship Id="rId41" Type="http://schemas.openxmlformats.org/officeDocument/2006/relationships/package" Target="embeddings/Microsoft_Visio_Drawing77.vsdx"/><Relationship Id="rId54" Type="http://schemas.openxmlformats.org/officeDocument/2006/relationships/image" Target="media/image20.emf"/><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footer" Target="footer6.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package" Target="embeddings/Microsoft_Visio_Drawing1.vsdx"/><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image" Target="media/image17.png"/><Relationship Id="rId57" Type="http://schemas.openxmlformats.org/officeDocument/2006/relationships/package" Target="embeddings/Microsoft_Visio_Drawing1111.vsdx"/><Relationship Id="rId10" Type="http://schemas.openxmlformats.org/officeDocument/2006/relationships/header" Target="header2.xml"/><Relationship Id="rId31" Type="http://schemas.openxmlformats.org/officeDocument/2006/relationships/package" Target="embeddings/Microsoft_Visio_Drawing34.vsdx"/><Relationship Id="rId44" Type="http://schemas.openxmlformats.org/officeDocument/2006/relationships/image" Target="media/image14.emf"/><Relationship Id="rId52" Type="http://schemas.openxmlformats.org/officeDocument/2006/relationships/hyperlink" Target="http://baike.baidu.com/view/7718.htm"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BA2D3-7CC8-4F7F-92F8-649D33FDB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10099</TotalTime>
  <Pages>63</Pages>
  <Words>3957</Words>
  <Characters>22557</Characters>
  <Application>Microsoft Office Word</Application>
  <DocSecurity>0</DocSecurity>
  <Lines>187</Lines>
  <Paragraphs>52</Paragraphs>
  <ScaleCrop>false</ScaleCrop>
  <Company/>
  <LinksUpToDate>false</LinksUpToDate>
  <CharactersWithSpaces>26462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科 雷</dc:creator>
  <cp:keywords/>
  <dc:description/>
  <cp:lastModifiedBy>科 雷</cp:lastModifiedBy>
  <cp:revision>724</cp:revision>
  <dcterms:created xsi:type="dcterms:W3CDTF">2019-01-06T13:25:00Z</dcterms:created>
  <dcterms:modified xsi:type="dcterms:W3CDTF">2019-05-20T13:34:00Z</dcterms:modified>
</cp:coreProperties>
</file>